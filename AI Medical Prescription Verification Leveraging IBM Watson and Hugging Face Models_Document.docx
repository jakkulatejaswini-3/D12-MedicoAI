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sdt>
      <w:sdtPr>
        <w:id w:val="574781626"/>
        <w:tag w:val="goog_rdk_6"/>
      </w:sdtPr>
      <w:sdtContent>
        <w:p w:rsidR="00000000" w:rsidDel="00000000" w:rsidP="00000000" w:rsidRDefault="00000000" w:rsidRPr="00000000" w14:paraId="00000001">
          <w:pPr>
            <w:tabs>
              <w:tab w:val="left" w:leader="none" w:pos="3929"/>
            </w:tabs>
            <w:spacing w:line="240" w:lineRule="auto"/>
            <w:ind w:right="-2010"/>
            <w:jc w:val="center"/>
            <w:rPr>
              <w:ins w:author="Anonymous" w:id="5" w:date="2025-08-30T05:41:19Z"/>
              <w:rFonts w:ascii="Cambria" w:cs="Cambria" w:eastAsia="Cambria" w:hAnsi="Cambria"/>
              <w:i w:val="0"/>
              <w:smallCaps w:val="0"/>
              <w:strike w:val="0"/>
              <w:color w:val="000000"/>
              <w:sz w:val="22"/>
              <w:szCs w:val="22"/>
              <w:shd w:fill="auto" w:val="clear"/>
              <w:vertAlign w:val="baseline"/>
              <w:rPrChange w:author="Anonymous" w:id="6" w:date="2025-09-02T07:03:09Z">
                <w:rPr>
                  <w:rFonts w:ascii="Arial" w:cs="Arial" w:eastAsia="Arial" w:hAnsi="Arial"/>
                  <w:b w:val="0"/>
                  <w:i w:val="0"/>
                  <w:smallCaps w:val="0"/>
                  <w:strike w:val="0"/>
                  <w:color w:val="000000"/>
                  <w:sz w:val="22"/>
                  <w:szCs w:val="22"/>
                  <w:u w:val="none"/>
                  <w:shd w:fill="auto" w:val="clear"/>
                  <w:vertAlign w:val="baseline"/>
                </w:rPr>
              </w:rPrChange>
            </w:rPr>
            <w:pPrChange w:author="Anonymous" w:id="0" w:date="2025-09-02T09:08:03Z">
              <w:pPr>
                <w:tabs>
                  <w:tab w:val="left" w:leader="none" w:pos="3929"/>
                </w:tabs>
                <w:ind w:right="0"/>
                <w:jc w:val="center"/>
              </w:pPr>
            </w:pPrChange>
          </w:pPr>
          <w:sdt>
            <w:sdtPr>
              <w:id w:val="1143137923"/>
              <w:tag w:val="goog_rdk_2"/>
            </w:sdtPr>
            <w:sdtContent>
              <w:ins w:author="Anonymous" w:id="2" w:date="2025-09-02T09:08:03Z">
                <w:sdt>
                  <w:sdtPr>
                    <w:id w:val="1955886033"/>
                    <w:tag w:val="goog_rdk_3"/>
                  </w:sdtPr>
                  <w:sdtContent>
                    <w:del w:author="Ajay MuppidiAj" w:id="3" w:date="2025-09-03T03:59:38Z">
                      <w:r w:rsidDel="00000000" w:rsidR="00000000" w:rsidRPr="00000000">
                        <w:rPr>
                          <w:rPrChange w:author="Anonymous" w:id="4" w:date="2025-09-02T09:08:03Z">
                            <w:rPr>
                              <w:rFonts w:ascii="Arial" w:cs="Arial" w:eastAsia="Arial" w:hAnsi="Arial"/>
                              <w:b w:val="0"/>
                              <w:i w:val="0"/>
                              <w:smallCaps w:val="0"/>
                              <w:strike w:val="0"/>
                              <w:color w:val="000000"/>
                              <w:sz w:val="22"/>
                              <w:szCs w:val="22"/>
                              <w:u w:val="none"/>
                              <w:shd w:fill="auto" w:val="clear"/>
                              <w:vertAlign w:val="baseline"/>
                            </w:rPr>
                          </w:rPrChange>
                        </w:rPr>
                        <w:drawing>
                          <wp:inline distB="114300" distT="114300" distL="114300" distR="114300">
                            <wp:extent cx="1585540" cy="681038"/>
                            <wp:effectExtent b="0" l="0" r="0" t="0"/>
                            <wp:docPr id="20626798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585540" cy="681038"/>
                                    </a:xfrm>
                                    <a:prstGeom prst="rect"/>
                                    <a:ln/>
                                  </pic:spPr>
                                </pic:pic>
                              </a:graphicData>
                            </a:graphic>
                          </wp:inline>
                        </w:drawing>
                      </w:r>
                    </w:del>
                  </w:sdtContent>
                </w:sdt>
              </w:ins>
            </w:sdtContent>
          </w:sdt>
          <w:sdt>
            <w:sdtPr>
              <w:id w:val="124415981"/>
              <w:tag w:val="goog_rdk_4"/>
            </w:sdtPr>
            <w:sdtContent>
              <w:ins w:author="Anonymous" w:id="5" w:date="2025-08-30T05:41:19Z"/>
              <w:sdt>
                <w:sdtPr>
                  <w:id w:val="-45444736"/>
                  <w:tag w:val="goog_rdk_5"/>
                </w:sdtPr>
                <w:sdtContent>
                  <w:ins w:author="Anonymous" w:id="5" w:date="2025-08-30T05:41:19Z">
                    <w:r w:rsidDel="00000000" w:rsidR="00000000" w:rsidRPr="00000000">
                      <w:rPr>
                        <w:rtl w:val="0"/>
                      </w:rPr>
                    </w:r>
                  </w:ins>
                </w:sdtContent>
              </w:sdt>
              <w:ins w:author="Anonymous" w:id="5" w:date="2025-08-30T05:41:19Z"/>
            </w:sdtContent>
          </w:sdt>
        </w:p>
      </w:sdtContent>
    </w:sdt>
    <w:sdt>
      <w:sdtPr>
        <w:id w:val="871517933"/>
        <w:tag w:val="goog_rdk_65"/>
      </w:sdtPr>
      <w:sdtContent>
        <w:p w:rsidR="00000000" w:rsidDel="00000000" w:rsidP="00000000" w:rsidRDefault="00000000" w:rsidRPr="00000000" w14:paraId="00000002">
          <w:pPr>
            <w:tabs>
              <w:tab w:val="left" w:leader="none" w:pos="3929"/>
            </w:tabs>
            <w:ind w:right="0"/>
            <w:jc w:val="center"/>
            <w:rPr>
              <w:ins w:author="LOGIN S" w:id="33" w:date="2025-08-13T15:25:11Z"/>
              <w:del w:author="Anonymous" w:id="12" w:date="2025-08-29T06:22:43Z"/>
              <w:rFonts w:ascii="Cambria" w:cs="Cambria" w:eastAsia="Cambria" w:hAnsi="Cambria"/>
              <w:sz w:val="22"/>
              <w:szCs w:val="22"/>
              <w:rPrChange w:author="SRIGANESH Hs" w:id="32" w:date="2025-08-04T12:59:33Z">
                <w:rPr>
                  <w:rFonts w:ascii="Cambria" w:cs="Cambria" w:eastAsia="Cambria" w:hAnsi="Cambria"/>
                  <w:b w:val="1"/>
                  <w:color w:val="000000"/>
                  <w:sz w:val="30"/>
                  <w:szCs w:val="30"/>
                  <w:u w:val="single"/>
                </w:rPr>
              </w:rPrChange>
            </w:rPr>
            <w:pPrChange w:author="Sai Tanish" w:id="0" w:date="2025-08-25T16:48:27Z">
              <w:pPr>
                <w:tabs>
                  <w:tab w:val="left" w:leader="none" w:pos="3929"/>
                </w:tabs>
                <w:jc w:val="center"/>
              </w:pPr>
            </w:pPrChange>
          </w:pPr>
          <w:sdt>
            <w:sdtPr>
              <w:id w:val="-216245629"/>
              <w:tag w:val="goog_rdk_8"/>
            </w:sdtPr>
            <w:sdtContent>
              <w:ins w:author="EXPLORER THE FREE FIRE16" w:id="7" w:date="2025-08-30T05:30:26Z"/>
              <w:sdt>
                <w:sdtPr>
                  <w:id w:val="2067565501"/>
                  <w:tag w:val="goog_rdk_9"/>
                </w:sdtPr>
                <w:sdtContent>
                  <w:ins w:author="EXPLORER THE FREE FIRE16" w:id="7" w:date="2025-08-30T05:30:26Z">
                    <w:r w:rsidDel="00000000" w:rsidR="00000000" w:rsidRPr="00000000">
                      <w:rPr>
                        <w:rFonts w:ascii="Cambria" w:cs="Cambria" w:eastAsia="Cambria" w:hAnsi="Cambria"/>
                        <w:b w:val="1"/>
                        <w:sz w:val="30"/>
                        <w:szCs w:val="30"/>
                        <w:u w:val="single"/>
                        <w:rtl w:val="0"/>
                        <w:rPrChange w:author="EXPLORER THE FREE FIRE16" w:id="8" w:date="2025-08-30T05:27:30Z">
                          <w:rPr>
                            <w:rFonts w:ascii="Arial" w:cs="Arial" w:eastAsia="Arial" w:hAnsi="Arial"/>
                            <w:b w:val="0"/>
                            <w:i w:val="0"/>
                            <w:smallCaps w:val="0"/>
                            <w:strike w:val="0"/>
                            <w:color w:val="000000"/>
                            <w:sz w:val="22"/>
                            <w:szCs w:val="22"/>
                            <w:u w:val="none"/>
                            <w:shd w:fill="auto" w:val="clear"/>
                            <w:vertAlign w:val="baseline"/>
                          </w:rPr>
                        </w:rPrChange>
                      </w:rPr>
                      <w:tab/>
                      <w:t xml:space="preserve">``</w:t>
                    </w:r>
                  </w:ins>
                </w:sdtContent>
              </w:sdt>
              <w:ins w:author="EXPLORER THE FREE FIRE16" w:id="7" w:date="2025-08-30T05:30:26Z"/>
            </w:sdtContent>
          </w:sdt>
          <w:sdt>
            <w:sdtPr>
              <w:id w:val="699155679"/>
              <w:tag w:val="goog_rdk_10"/>
            </w:sdtPr>
            <w:sdtContent>
              <w:ins w:author="Chaitanya varma Dalapathirao" w:id="9" w:date="2025-08-28T18:43:50Z">
                <w:sdt>
                  <w:sdtPr>
                    <w:id w:val="-390066049"/>
                    <w:tag w:val="goog_rdk_11"/>
                  </w:sdtPr>
                  <w:sdtContent>
                    <w:del w:author="EXPLORER THE FREE FIRE16" w:id="7" w:date="2025-08-30T05:30:26Z">
                      <w:r w:rsidDel="00000000" w:rsidR="00000000" w:rsidRPr="00000000">
                        <w:rPr>
                          <w:rFonts w:ascii="Cambria" w:cs="Cambria" w:eastAsia="Cambria" w:hAnsi="Cambria"/>
                          <w:b w:val="1"/>
                          <w:sz w:val="30"/>
                          <w:szCs w:val="30"/>
                          <w:u w:val="single"/>
                          <w:rPrChange w:author="Chaitanya varma Dalapathirao" w:id="10" w:date="2025-08-28T18:43:50Z">
                            <w:rPr>
                              <w:rFonts w:ascii="Arial" w:cs="Arial" w:eastAsia="Arial" w:hAnsi="Arial"/>
                              <w:b w:val="0"/>
                              <w:i w:val="0"/>
                              <w:smallCaps w:val="0"/>
                              <w:strike w:val="0"/>
                              <w:color w:val="000000"/>
                              <w:sz w:val="22"/>
                              <w:szCs w:val="22"/>
                              <w:u w:val="none"/>
                              <w:shd w:fill="auto" w:val="clear"/>
                              <w:vertAlign w:val="baseline"/>
                            </w:rPr>
                          </w:rPrChange>
                        </w:rPr>
                        <w:drawing>
                          <wp:inline distB="0" distT="0" distL="0" distR="0">
                            <wp:extent cx="5731200" cy="3327400"/>
                            <wp:effectExtent b="0" l="0" r="0" t="0"/>
                            <wp:docPr id="2062679778" name="image2.png"/>
                            <a:graphic>
                              <a:graphicData uri="http://schemas.openxmlformats.org/drawingml/2006/picture">
                                <pic:pic>
                                  <pic:nvPicPr>
                                    <pic:cNvPr id="0" name="image2.png"/>
                                    <pic:cNvPicPr preferRelativeResize="0"/>
                                  </pic:nvPicPr>
                                  <pic:blipFill>
                                    <a:blip r:embed="rId8"/>
                                    <a:srcRect b="4448" l="-3370" r="-5772" t="1474"/>
                                    <a:stretch>
                                      <a:fillRect/>
                                    </a:stretch>
                                  </pic:blipFill>
                                  <pic:spPr>
                                    <a:xfrm>
                                      <a:off x="0" y="0"/>
                                      <a:ext cx="5731200" cy="3327400"/>
                                    </a:xfrm>
                                    <a:prstGeom prst="rect"/>
                                    <a:ln/>
                                  </pic:spPr>
                                </pic:pic>
                              </a:graphicData>
                            </a:graphic>
                          </wp:inline>
                        </w:drawing>
                      </w:r>
                    </w:del>
                  </w:sdtContent>
                </w:sdt>
              </w:ins>
            </w:sdtContent>
          </w:sdt>
          <w:sdt>
            <w:sdtPr>
              <w:id w:val="-957000238"/>
              <w:tag w:val="goog_rdk_12"/>
            </w:sdtPr>
            <w:sdtContent>
              <w:ins w:author="Kothapalli Aditya" w:id="11" w:date="2025-08-25T13:02:40Z">
                <w:sdt>
                  <w:sdtPr>
                    <w:id w:val="1349431582"/>
                    <w:tag w:val="goog_rdk_13"/>
                  </w:sdtPr>
                  <w:sdtContent>
                    <w:del w:author="Anonymous" w:id="12" w:date="2025-08-29T06:22:43Z"/>
                  </w:sdtContent>
                </w:sdt>
              </w:ins>
              <w:sdt>
                <w:sdtPr>
                  <w:id w:val="159814331"/>
                  <w:tag w:val="goog_rdk_14"/>
                </w:sdtPr>
                <w:sdtContent>
                  <w:ins w:author="Kothapalli Aditya" w:id="11" w:date="2025-08-25T13:02:40Z">
                    <w:del w:author="Anonymous" w:id="12" w:date="2025-08-29T06:22:43Z">
                      <w:r w:rsidDel="00000000" w:rsidR="00000000" w:rsidRPr="00000000">
                        <w:rPr>
                          <w:rFonts w:ascii="Cambria" w:cs="Cambria" w:eastAsia="Cambria" w:hAnsi="Cambria"/>
                          <w:b w:val="1"/>
                          <w:sz w:val="30"/>
                          <w:szCs w:val="30"/>
                          <w:u w:val="single"/>
                          <w:rtl w:val="0"/>
                          <w:rPrChange w:author="Kothapalli Aditya" w:id="13" w:date="2025-08-25T13:02:40Z">
                            <w:rPr>
                              <w:rFonts w:ascii="Arial" w:cs="Arial" w:eastAsia="Arial" w:hAnsi="Arial"/>
                              <w:b w:val="0"/>
                              <w:i w:val="0"/>
                              <w:smallCaps w:val="0"/>
                              <w:strike w:val="0"/>
                              <w:color w:val="000000"/>
                              <w:sz w:val="22"/>
                              <w:szCs w:val="22"/>
                              <w:u w:val="none"/>
                              <w:shd w:fill="auto" w:val="clear"/>
                              <w:vertAlign w:val="baseline"/>
                            </w:rPr>
                          </w:rPrChange>
                        </w:rPr>
                        <w:delText xml:space="preserve">WWW</w:delText>
                      </w:r>
                    </w:del>
                  </w:ins>
                </w:sdtContent>
              </w:sdt>
              <w:ins w:author="Kothapalli Aditya" w:id="11" w:date="2025-08-25T13:02:40Z">
                <w:del w:author="Anonymous" w:id="12" w:date="2025-08-29T06:22:43Z"/>
              </w:ins>
            </w:sdtContent>
          </w:sdt>
          <w:sdt>
            <w:sdtPr>
              <w:id w:val="-1673782259"/>
              <w:tag w:val="goog_rdk_15"/>
            </w:sdtPr>
            <w:sdtContent>
              <w:del w:author="Anonymous" w:id="12" w:date="2025-08-29T06:22:43Z"/>
            </w:sdtContent>
          </w:sdt>
          <w:sdt>
            <w:sdtPr>
              <w:id w:val="-1402204875"/>
              <w:tag w:val="goog_rdk_16"/>
            </w:sdtPr>
            <w:sdtContent>
              <w:ins w:author="prashanth ejjagiri" w:id="14" w:date="2025-08-20T13:26:56Z">
                <w:sdt>
                  <w:sdtPr>
                    <w:id w:val="-1910048599"/>
                    <w:tag w:val="goog_rdk_17"/>
                  </w:sdtPr>
                  <w:sdtContent>
                    <w:del w:author="Anonymous" w:id="12" w:date="2025-08-29T06:22:43Z"/>
                  </w:sdtContent>
                </w:sdt>
              </w:ins>
              <w:sdt>
                <w:sdtPr>
                  <w:id w:val="299783400"/>
                  <w:tag w:val="goog_rdk_18"/>
                </w:sdtPr>
                <w:sdtContent>
                  <w:ins w:author="prashanth ejjagiri" w:id="14" w:date="2025-08-20T13:26:56Z">
                    <w:del w:author="Anonymous" w:id="12" w:date="2025-08-29T06:22:43Z">
                      <w:r w:rsidDel="00000000" w:rsidR="00000000" w:rsidRPr="00000000">
                        <w:rPr>
                          <w:rFonts w:ascii="Cambria" w:cs="Cambria" w:eastAsia="Cambria" w:hAnsi="Cambria"/>
                          <w:b w:val="1"/>
                          <w:sz w:val="30"/>
                          <w:szCs w:val="30"/>
                          <w:u w:val="single"/>
                          <w:rtl w:val="0"/>
                          <w:rPrChange w:author="prashanth ejjagiri" w:id="15" w:date="2025-08-20T13:26:56Z">
                            <w:rPr>
                              <w:rFonts w:ascii="Arial" w:cs="Arial" w:eastAsia="Arial" w:hAnsi="Arial"/>
                              <w:b w:val="0"/>
                              <w:i w:val="0"/>
                              <w:smallCaps w:val="0"/>
                              <w:strike w:val="0"/>
                              <w:color w:val="000000"/>
                              <w:sz w:val="22"/>
                              <w:szCs w:val="22"/>
                              <w:u w:val="none"/>
                              <w:shd w:fill="auto" w:val="clear"/>
                              <w:vertAlign w:val="baseline"/>
                            </w:rPr>
                          </w:rPrChange>
                        </w:rPr>
                        <w:delText xml:space="preserve">nb</w:delText>
                      </w:r>
                    </w:del>
                  </w:ins>
                </w:sdtContent>
              </w:sdt>
              <w:ins w:author="prashanth ejjagiri" w:id="14" w:date="2025-08-20T13:26:56Z">
                <w:del w:author="Anonymous" w:id="12" w:date="2025-08-29T06:22:43Z">
                  <w:sdt>
                    <w:sdtPr>
                      <w:id w:val="1208152070"/>
                      <w:tag w:val="goog_rdk_19"/>
                    </w:sdtPr>
                    <w:sdtContent>
                      <w:r w:rsidDel="00000000" w:rsidR="00000000" w:rsidRPr="00000000">
                        <w:rPr>
                          <w:rFonts w:ascii="Cambria" w:cs="Cambria" w:eastAsia="Cambria" w:hAnsi="Cambria"/>
                          <w:b w:val="1"/>
                          <w:sz w:val="30"/>
                          <w:szCs w:val="30"/>
                          <w:u w:val="single"/>
                          <w:rtl w:val="0"/>
                          <w:rPrChange w:author="prashanth ejjagiri" w:id="15" w:date="2025-08-20T13:26:56Z">
                            <w:rPr>
                              <w:rFonts w:ascii="Arial" w:cs="Arial" w:eastAsia="Arial" w:hAnsi="Arial"/>
                              <w:b w:val="0"/>
                              <w:i w:val="0"/>
                              <w:smallCaps w:val="0"/>
                              <w:strike w:val="0"/>
                              <w:color w:val="000000"/>
                              <w:sz w:val="22"/>
                              <w:szCs w:val="22"/>
                              <w:u w:val="none"/>
                              <w:shd w:fill="auto" w:val="clear"/>
                              <w:vertAlign w:val="baseline"/>
                            </w:rPr>
                          </w:rPrChange>
                        </w:rPr>
                        <w:delText xml:space="preserve">   </w:delText>
                      </w:r>
                    </w:sdtContent>
                  </w:sdt>
                </w:del>
              </w:ins>
            </w:sdtContent>
          </w:sdt>
          <w:sdt>
            <w:sdtPr>
              <w:id w:val="-1325048036"/>
              <w:tag w:val="goog_rdk_20"/>
            </w:sdtPr>
            <w:sdtContent>
              <w:del w:author="Anonymous" w:id="12" w:date="2025-08-29T06:22:43Z"/>
            </w:sdtContent>
          </w:sdt>
          <w:sdt>
            <w:sdtPr>
              <w:id w:val="1360053766"/>
              <w:tag w:val="goog_rdk_21"/>
            </w:sdtPr>
            <w:sdtContent>
              <w:ins w:author="Anonymous" w:id="16" w:date="2025-08-13T09:27:33Z">
                <w:sdt>
                  <w:sdtPr>
                    <w:id w:val="566452721"/>
                    <w:tag w:val="goog_rdk_22"/>
                  </w:sdtPr>
                  <w:sdtContent>
                    <w:del w:author="Anonymous" w:id="12" w:date="2025-08-29T06:22:43Z"/>
                  </w:sdtContent>
                </w:sdt>
              </w:ins>
              <w:sdt>
                <w:sdtPr>
                  <w:id w:val="1949306946"/>
                  <w:tag w:val="goog_rdk_23"/>
                </w:sdtPr>
                <w:sdtContent>
                  <w:ins w:author="Anonymous" w:id="16" w:date="2025-08-13T09:27:33Z">
                    <w:del w:author="Anonymous" w:id="12" w:date="2025-08-29T06:22:43Z">
                      <w:r w:rsidDel="00000000" w:rsidR="00000000" w:rsidRPr="00000000">
                        <w:rPr>
                          <w:rFonts w:ascii="Cambria" w:cs="Cambria" w:eastAsia="Cambria" w:hAnsi="Cambria"/>
                          <w:b w:val="1"/>
                          <w:sz w:val="30"/>
                          <w:szCs w:val="30"/>
                          <w:u w:val="single"/>
                          <w:rtl w:val="0"/>
                          <w:rPrChange w:author="Anonymous" w:id="17" w:date="2025-08-13T09:27:33Z">
                            <w:rPr>
                              <w:rFonts w:ascii="Arial" w:cs="Arial" w:eastAsia="Arial" w:hAnsi="Arial"/>
                              <w:b w:val="0"/>
                              <w:i w:val="0"/>
                              <w:smallCaps w:val="0"/>
                              <w:strike w:val="0"/>
                              <w:color w:val="000000"/>
                              <w:sz w:val="22"/>
                              <w:szCs w:val="22"/>
                              <w:u w:val="none"/>
                              <w:shd w:fill="auto" w:val="clear"/>
                              <w:vertAlign w:val="baseline"/>
                            </w:rPr>
                          </w:rPrChange>
                        </w:rPr>
                        <w:delText xml:space="preserve">8</w:delText>
                      </w:r>
                    </w:del>
                  </w:ins>
                </w:sdtContent>
              </w:sdt>
              <w:ins w:author="Anonymous" w:id="16" w:date="2025-08-13T09:27:33Z">
                <w:del w:author="Anonymous" w:id="12" w:date="2025-08-29T06:22:43Z"/>
              </w:ins>
            </w:sdtContent>
          </w:sdt>
          <w:sdt>
            <w:sdtPr>
              <w:id w:val="2010075233"/>
              <w:tag w:val="goog_rdk_24"/>
            </w:sdtPr>
            <w:sdtContent>
              <w:del w:author="Anonymous" w:id="12" w:date="2025-08-29T06:22:43Z"/>
            </w:sdtContent>
          </w:sdt>
          <w:sdt>
            <w:sdtPr>
              <w:id w:val="2048615791"/>
              <w:tag w:val="goog_rdk_25"/>
            </w:sdtPr>
            <w:sdtContent>
              <w:ins w:author="Dhanavarshini PR" w:id="18" w:date="2025-08-12T16:37:24Z">
                <w:sdt>
                  <w:sdtPr>
                    <w:id w:val="1051586164"/>
                    <w:tag w:val="goog_rdk_26"/>
                  </w:sdtPr>
                  <w:sdtContent>
                    <w:del w:author="Anonymous" w:id="12" w:date="2025-08-29T06:22:43Z"/>
                  </w:sdtContent>
                </w:sdt>
              </w:ins>
              <w:sdt>
                <w:sdtPr>
                  <w:id w:val="1222185547"/>
                  <w:tag w:val="goog_rdk_27"/>
                </w:sdtPr>
                <w:sdtContent>
                  <w:ins w:author="Dhanavarshini PR" w:id="18" w:date="2025-08-12T16:37:24Z">
                    <w:del w:author="Anonymous" w:id="12" w:date="2025-08-29T06:22:43Z">
                      <w:r w:rsidDel="00000000" w:rsidR="00000000" w:rsidRPr="00000000">
                        <w:rPr>
                          <w:rFonts w:ascii="Cambria" w:cs="Cambria" w:eastAsia="Cambria" w:hAnsi="Cambria"/>
                          <w:b w:val="1"/>
                          <w:sz w:val="30"/>
                          <w:szCs w:val="30"/>
                          <w:u w:val="single"/>
                          <w:rtl w:val="0"/>
                          <w:rPrChange w:author="Dhanavarshini PR" w:id="19" w:date="2025-08-12T16:37:24Z">
                            <w:rPr>
                              <w:rFonts w:ascii="Arial" w:cs="Arial" w:eastAsia="Arial" w:hAnsi="Arial"/>
                              <w:b w:val="0"/>
                              <w:i w:val="0"/>
                              <w:smallCaps w:val="0"/>
                              <w:strike w:val="0"/>
                              <w:color w:val="000000"/>
                              <w:sz w:val="22"/>
                              <w:szCs w:val="22"/>
                              <w:u w:val="none"/>
                              <w:shd w:fill="auto" w:val="clear"/>
                              <w:vertAlign w:val="baseline"/>
                            </w:rPr>
                          </w:rPrChange>
                        </w:rPr>
                        <w:delText xml:space="preserve"> </w:delText>
                      </w:r>
                    </w:del>
                  </w:ins>
                </w:sdtContent>
              </w:sdt>
              <w:ins w:author="Dhanavarshini PR" w:id="18" w:date="2025-08-12T16:37:24Z">
                <w:del w:author="Anonymous" w:id="12" w:date="2025-08-29T06:22:43Z">
                  <w:sdt>
                    <w:sdtPr>
                      <w:id w:val="2106830818"/>
                      <w:tag w:val="goog_rdk_28"/>
                    </w:sdtPr>
                    <w:sdtContent>
                      <w:r w:rsidDel="00000000" w:rsidR="00000000" w:rsidRPr="00000000">
                        <w:rPr>
                          <w:rFonts w:ascii="Cambria" w:cs="Cambria" w:eastAsia="Cambria" w:hAnsi="Cambria"/>
                          <w:b w:val="1"/>
                          <w:sz w:val="30"/>
                          <w:szCs w:val="30"/>
                          <w:u w:val="single"/>
                          <w:rtl w:val="0"/>
                          <w:rPrChange w:author="Dhanavarshini PR" w:id="19" w:date="2025-08-12T16:37:24Z">
                            <w:rPr>
                              <w:rFonts w:ascii="Arial" w:cs="Arial" w:eastAsia="Arial" w:hAnsi="Arial"/>
                              <w:b w:val="0"/>
                              <w:i w:val="0"/>
                              <w:smallCaps w:val="0"/>
                              <w:strike w:val="0"/>
                              <w:color w:val="000000"/>
                              <w:sz w:val="22"/>
                              <w:szCs w:val="22"/>
                              <w:u w:val="none"/>
                              <w:shd w:fill="auto" w:val="clear"/>
                              <w:vertAlign w:val="baseline"/>
                            </w:rPr>
                          </w:rPrChange>
                        </w:rPr>
                        <w:delText xml:space="preserve"> </w:delText>
                      </w:r>
                    </w:sdtContent>
                  </w:sdt>
                </w:del>
              </w:ins>
            </w:sdtContent>
          </w:sdt>
          <w:sdt>
            <w:sdtPr>
              <w:id w:val="-1852329898"/>
              <w:tag w:val="goog_rdk_29"/>
            </w:sdtPr>
            <w:sdtContent>
              <w:del w:author="Anonymous" w:id="12" w:date="2025-08-29T06:22:43Z"/>
            </w:sdtContent>
          </w:sdt>
          <w:sdt>
            <w:sdtPr>
              <w:id w:val="1411962745"/>
              <w:tag w:val="goog_rdk_30"/>
            </w:sdtPr>
            <w:sdtContent>
              <w:ins w:author="Pranav 2467" w:id="20" w:date="2025-08-08T16:04:18Z">
                <w:sdt>
                  <w:sdtPr>
                    <w:id w:val="-1043387781"/>
                    <w:tag w:val="goog_rdk_31"/>
                  </w:sdtPr>
                  <w:sdtContent>
                    <w:del w:author="Anonymous" w:id="12" w:date="2025-08-29T06:22:43Z"/>
                  </w:sdtContent>
                </w:sdt>
              </w:ins>
              <w:sdt>
                <w:sdtPr>
                  <w:id w:val="1389135727"/>
                  <w:tag w:val="goog_rdk_32"/>
                </w:sdtPr>
                <w:sdtContent>
                  <w:ins w:author="Pranav 2467" w:id="20" w:date="2025-08-08T16:04:18Z">
                    <w:del w:author="Anonymous" w:id="12" w:date="2025-08-29T06:22:43Z">
                      <w:r w:rsidDel="00000000" w:rsidR="00000000" w:rsidRPr="00000000">
                        <w:rPr>
                          <w:rFonts w:ascii="Cambria" w:cs="Cambria" w:eastAsia="Cambria" w:hAnsi="Cambria"/>
                          <w:b w:val="1"/>
                          <w:sz w:val="30"/>
                          <w:szCs w:val="30"/>
                          <w:u w:val="single"/>
                          <w:rtl w:val="0"/>
                          <w:rPrChange w:author="Pranav 2467" w:id="21" w:date="2025-08-08T16:04:18Z">
                            <w:rPr>
                              <w:rFonts w:ascii="Arial" w:cs="Arial" w:eastAsia="Arial" w:hAnsi="Arial"/>
                              <w:b w:val="0"/>
                              <w:i w:val="0"/>
                              <w:smallCaps w:val="0"/>
                              <w:strike w:val="0"/>
                              <w:color w:val="000000"/>
                              <w:sz w:val="22"/>
                              <w:szCs w:val="22"/>
                              <w:u w:val="none"/>
                              <w:shd w:fill="auto" w:val="clear"/>
                              <w:vertAlign w:val="baseline"/>
                            </w:rPr>
                          </w:rPrChange>
                        </w:rPr>
                        <w:delText xml:space="preserve"> </w:delText>
                      </w:r>
                    </w:del>
                  </w:ins>
                </w:sdtContent>
              </w:sdt>
              <w:ins w:author="Pranav 2467" w:id="20" w:date="2025-08-08T16:04:18Z">
                <w:del w:author="Anonymous" w:id="12" w:date="2025-08-29T06:22:43Z"/>
              </w:ins>
            </w:sdtContent>
          </w:sdt>
          <w:sdt>
            <w:sdtPr>
              <w:id w:val="150210159"/>
              <w:tag w:val="goog_rdk_33"/>
            </w:sdtPr>
            <w:sdtContent>
              <w:del w:author="Anonymous" w:id="12" w:date="2025-08-29T06:22:43Z"/>
            </w:sdtContent>
          </w:sdt>
          <w:sdt>
            <w:sdtPr>
              <w:id w:val="-242566128"/>
              <w:tag w:val="goog_rdk_34"/>
            </w:sdtPr>
            <w:sdtContent>
              <w:ins w:author="Syed Afroz" w:id="22" w:date="2025-08-01T05:29:16Z">
                <w:sdt>
                  <w:sdtPr>
                    <w:id w:val="-1433138359"/>
                    <w:tag w:val="goog_rdk_35"/>
                  </w:sdtPr>
                  <w:sdtContent>
                    <w:del w:author="Anonymous" w:id="12" w:date="2025-08-29T06:22:43Z"/>
                  </w:sdtContent>
                </w:sdt>
              </w:ins>
              <w:sdt>
                <w:sdtPr>
                  <w:id w:val="-205234427"/>
                  <w:tag w:val="goog_rdk_36"/>
                </w:sdtPr>
                <w:sdtContent>
                  <w:ins w:author="Syed Afroz" w:id="22" w:date="2025-08-01T05:29:16Z">
                    <w:del w:author="Anonymous" w:id="12" w:date="2025-08-29T06:22:43Z">
                      <w:r w:rsidDel="00000000" w:rsidR="00000000" w:rsidRPr="00000000">
                        <w:rPr>
                          <w:rFonts w:ascii="Cambria" w:cs="Cambria" w:eastAsia="Cambria" w:hAnsi="Cambria"/>
                          <w:b w:val="1"/>
                          <w:sz w:val="30"/>
                          <w:szCs w:val="30"/>
                          <w:u w:val="single"/>
                          <w:rtl w:val="0"/>
                          <w:rPrChange w:author="Syed Afroz" w:id="23" w:date="2025-08-01T05:29:16Z">
                            <w:rPr>
                              <w:rFonts w:ascii="Arial" w:cs="Arial" w:eastAsia="Arial" w:hAnsi="Arial"/>
                              <w:b w:val="0"/>
                              <w:i w:val="0"/>
                              <w:smallCaps w:val="0"/>
                              <w:strike w:val="0"/>
                              <w:color w:val="000000"/>
                              <w:sz w:val="22"/>
                              <w:szCs w:val="22"/>
                              <w:u w:val="none"/>
                              <w:shd w:fill="auto" w:val="clear"/>
                              <w:vertAlign w:val="baseline"/>
                            </w:rPr>
                          </w:rPrChange>
                        </w:rPr>
                        <w:delText xml:space="preserve">5</w:delText>
                      </w:r>
                    </w:del>
                  </w:ins>
                </w:sdtContent>
              </w:sdt>
              <w:ins w:author="Syed Afroz" w:id="22" w:date="2025-08-01T05:29:16Z">
                <w:del w:author="Anonymous" w:id="12" w:date="2025-08-29T06:22:43Z"/>
              </w:ins>
            </w:sdtContent>
          </w:sdt>
          <w:sdt>
            <w:sdtPr>
              <w:id w:val="-1836019325"/>
              <w:tag w:val="goog_rdk_37"/>
            </w:sdtPr>
            <w:sdtContent>
              <w:del w:author="Anonymous" w:id="12" w:date="2025-08-29T06:22:43Z">
                <w:r w:rsidDel="00000000" w:rsidR="00000000" w:rsidRPr="00000000">
                  <w:rPr>
                    <w:rFonts w:ascii="Cambria" w:cs="Cambria" w:eastAsia="Cambria" w:hAnsi="Cambria"/>
                    <w:b w:val="1"/>
                    <w:color w:val="000000"/>
                    <w:sz w:val="30"/>
                    <w:szCs w:val="30"/>
                    <w:u w:val="single"/>
                    <w:rtl w:val="0"/>
                  </w:rPr>
                  <w:delText xml:space="preserve">AI M</w:delText>
                </w:r>
              </w:del>
            </w:sdtContent>
          </w:sdt>
          <w:sdt>
            <w:sdtPr>
              <w:id w:val="180873796"/>
              <w:tag w:val="goog_rdk_38"/>
            </w:sdtPr>
            <w:sdtContent>
              <w:ins w:author="EXPLORER THE FREE FIRE16" w:id="7" w:date="2025-08-30T05:30:26Z">
                <w:sdt>
                  <w:sdtPr>
                    <w:id w:val="-677636860"/>
                    <w:tag w:val="goog_rdk_39"/>
                  </w:sdtPr>
                  <w:sdtContent>
                    <w:del w:author="Anonymous" w:id="12" w:date="2025-08-29T06:22:43Z">
                      <w:r w:rsidDel="00000000" w:rsidR="00000000" w:rsidRPr="00000000">
                        <w:rPr>
                          <w:rFonts w:ascii="Cambria" w:cs="Cambria" w:eastAsia="Cambria" w:hAnsi="Cambria"/>
                          <w:b w:val="1"/>
                          <w:sz w:val="30"/>
                          <w:szCs w:val="30"/>
                          <w:u w:val="single"/>
                          <w:rPrChange w:author="EXPLORER THE FREE FIRE16" w:id="24" w:date="2025-08-30T05:30:26Z">
                            <w:rPr>
                              <w:rFonts w:ascii="Cambria" w:cs="Cambria" w:eastAsia="Cambria" w:hAnsi="Cambria"/>
                              <w:b w:val="1"/>
                              <w:color w:val="000000"/>
                              <w:sz w:val="30"/>
                              <w:szCs w:val="30"/>
                              <w:u w:val="single"/>
                            </w:rPr>
                          </w:rPrChange>
                        </w:rPr>
                        <w:drawing>
                          <wp:inline distB="0" distT="0" distL="0" distR="0">
                            <wp:extent cx="3357563" cy="3324225"/>
                            <wp:effectExtent b="0" l="0" r="0" t="0"/>
                            <wp:docPr id="2062679844" name="image2.png"/>
                            <a:graphic>
                              <a:graphicData uri="http://schemas.openxmlformats.org/drawingml/2006/picture">
                                <pic:pic>
                                  <pic:nvPicPr>
                                    <pic:cNvPr id="0" name="image2.png"/>
                                    <pic:cNvPicPr preferRelativeResize="0"/>
                                  </pic:nvPicPr>
                                  <pic:blipFill>
                                    <a:blip r:embed="rId8"/>
                                    <a:srcRect b="4448" l="-3370" r="-5772" t="1474"/>
                                    <a:stretch>
                                      <a:fillRect/>
                                    </a:stretch>
                                  </pic:blipFill>
                                  <pic:spPr>
                                    <a:xfrm>
                                      <a:off x="0" y="0"/>
                                      <a:ext cx="3357563" cy="3324225"/>
                                    </a:xfrm>
                                    <a:prstGeom prst="rect"/>
                                    <a:ln/>
                                  </pic:spPr>
                                </pic:pic>
                              </a:graphicData>
                            </a:graphic>
                          </wp:inline>
                        </w:drawing>
                      </w:r>
                    </w:del>
                  </w:sdtContent>
                </w:sdt>
              </w:ins>
            </w:sdtContent>
          </w:sdt>
          <w:sdt>
            <w:sdtPr>
              <w:id w:val="1250709477"/>
              <w:tag w:val="goog_rdk_40"/>
            </w:sdtPr>
            <w:sdtContent>
              <w:del w:author="Anonymous" w:id="12" w:date="2025-08-29T06:22:43Z"/>
              <w:sdt>
                <w:sdtPr>
                  <w:id w:val="-60432838"/>
                  <w:tag w:val="goog_rdk_41"/>
                </w:sdtPr>
                <w:sdtContent>
                  <w:del w:author="Anonymous" w:id="12" w:date="2025-08-29T06:22:43Z">
                    <w:r w:rsidDel="00000000" w:rsidR="00000000" w:rsidRPr="00000000">
                      <w:rPr>
                        <w:rFonts w:ascii="Cambria" w:cs="Cambria" w:eastAsia="Cambria" w:hAnsi="Cambria"/>
                        <w:b w:val="1"/>
                        <w:sz w:val="30"/>
                        <w:szCs w:val="30"/>
                        <w:u w:val="single"/>
                        <w:rtl w:val="0"/>
                        <w:rPrChange w:author="EXPLORER THE FREE FIRE16" w:id="24" w:date="2025-08-30T05:30:26Z">
                          <w:rPr>
                            <w:rFonts w:ascii="Cambria" w:cs="Cambria" w:eastAsia="Cambria" w:hAnsi="Cambria"/>
                            <w:b w:val="1"/>
                            <w:color w:val="000000"/>
                            <w:sz w:val="30"/>
                            <w:szCs w:val="30"/>
                            <w:u w:val="single"/>
                          </w:rPr>
                        </w:rPrChange>
                      </w:rPr>
                      <w:delText xml:space="preserve">edical Prescription Verification Lev</w:delText>
                    </w:r>
                  </w:del>
                </w:sdtContent>
              </w:sdt>
              <w:del w:author="Anonymous" w:id="12" w:date="2025-08-29T06:22:43Z"/>
            </w:sdtContent>
          </w:sdt>
          <w:sdt>
            <w:sdtPr>
              <w:id w:val="-1733880120"/>
              <w:tag w:val="goog_rdk_42"/>
            </w:sdtPr>
            <w:sdtContent>
              <w:ins w:author="Syamala" w:id="25" w:date="2025-08-01T06:09:02Z">
                <w:sdt>
                  <w:sdtPr>
                    <w:id w:val="-617098841"/>
                    <w:tag w:val="goog_rdk_43"/>
                  </w:sdtPr>
                  <w:sdtContent>
                    <w:del w:author="Anonymous" w:id="12" w:date="2025-08-29T06:22:43Z"/>
                  </w:sdtContent>
                </w:sdt>
              </w:ins>
              <w:sdt>
                <w:sdtPr>
                  <w:id w:val="-239999513"/>
                  <w:tag w:val="goog_rdk_44"/>
                </w:sdtPr>
                <w:sdtContent>
                  <w:ins w:author="Syamala" w:id="25" w:date="2025-08-01T06:09:02Z">
                    <w:del w:author="Anonymous" w:id="12" w:date="2025-08-29T06:22:43Z">
                      <w:r w:rsidDel="00000000" w:rsidR="00000000" w:rsidRPr="00000000">
                        <w:rPr>
                          <w:rFonts w:ascii="Cambria" w:cs="Cambria" w:eastAsia="Cambria" w:hAnsi="Cambria"/>
                          <w:b w:val="1"/>
                          <w:sz w:val="30"/>
                          <w:szCs w:val="30"/>
                          <w:u w:val="single"/>
                          <w:rtl w:val="0"/>
                          <w:rPrChange w:author="EXPLORER THE FREE FIRE16" w:id="24" w:date="2025-08-30T05:30:26Z">
                            <w:rPr>
                              <w:rFonts w:ascii="Cambria" w:cs="Cambria" w:eastAsia="Cambria" w:hAnsi="Cambria"/>
                              <w:b w:val="1"/>
                              <w:color w:val="000000"/>
                              <w:sz w:val="30"/>
                              <w:szCs w:val="30"/>
                              <w:u w:val="single"/>
                            </w:rPr>
                          </w:rPrChange>
                        </w:rPr>
                        <w:delText xml:space="preserve"> </w:delText>
                      </w:r>
                    </w:del>
                  </w:ins>
                </w:sdtContent>
              </w:sdt>
              <w:ins w:author="Syamala" w:id="25" w:date="2025-08-01T06:09:02Z">
                <w:del w:author="Anonymous" w:id="12" w:date="2025-08-29T06:22:43Z"/>
              </w:ins>
            </w:sdtContent>
          </w:sdt>
          <w:sdt>
            <w:sdtPr>
              <w:id w:val="393723907"/>
              <w:tag w:val="goog_rdk_45"/>
            </w:sdtPr>
            <w:sdtContent>
              <w:del w:author="Anonymous" w:id="12" w:date="2025-08-29T06:22:43Z"/>
              <w:sdt>
                <w:sdtPr>
                  <w:id w:val="1944250864"/>
                  <w:tag w:val="goog_rdk_46"/>
                </w:sdtPr>
                <w:sdtContent>
                  <w:del w:author="Anonymous" w:id="12" w:date="2025-08-29T06:22:43Z">
                    <w:r w:rsidDel="00000000" w:rsidR="00000000" w:rsidRPr="00000000">
                      <w:rPr>
                        <w:rFonts w:ascii="Cambria" w:cs="Cambria" w:eastAsia="Cambria" w:hAnsi="Cambria"/>
                        <w:b w:val="1"/>
                        <w:sz w:val="30"/>
                        <w:szCs w:val="30"/>
                        <w:u w:val="single"/>
                        <w:rtl w:val="0"/>
                        <w:rPrChange w:author="EXPLORER THE FREE FIRE16" w:id="24" w:date="2025-08-30T05:30:26Z">
                          <w:rPr>
                            <w:rFonts w:ascii="Cambria" w:cs="Cambria" w:eastAsia="Cambria" w:hAnsi="Cambria"/>
                            <w:b w:val="1"/>
                            <w:color w:val="000000"/>
                            <w:sz w:val="30"/>
                            <w:szCs w:val="30"/>
                            <w:u w:val="single"/>
                          </w:rPr>
                        </w:rPrChange>
                      </w:rPr>
                      <w:delText xml:space="preserve">eraging IBM </w:delText>
                    </w:r>
                  </w:del>
                </w:sdtContent>
              </w:sdt>
              <w:del w:author="Anonymous" w:id="12" w:date="2025-08-29T06:22:43Z"/>
            </w:sdtContent>
          </w:sdt>
          <w:sdt>
            <w:sdtPr>
              <w:id w:val="633259323"/>
              <w:tag w:val="goog_rdk_47"/>
            </w:sdtPr>
            <w:sdtContent>
              <w:ins w:author="Nazeeya" w:id="26" w:date="2025-08-25T14:56:43Z">
                <w:sdt>
                  <w:sdtPr>
                    <w:id w:val="-2116103374"/>
                    <w:tag w:val="goog_rdk_48"/>
                  </w:sdtPr>
                  <w:sdtContent>
                    <w:del w:author="Anonymous" w:id="12" w:date="2025-08-29T06:22:43Z">
                      <w:r w:rsidDel="00000000" w:rsidR="00000000" w:rsidRPr="00000000">
                        <w:rPr>
                          <w:rFonts w:ascii="Cambria" w:cs="Cambria" w:eastAsia="Cambria" w:hAnsi="Cambria"/>
                          <w:b w:val="1"/>
                          <w:sz w:val="30"/>
                          <w:szCs w:val="30"/>
                          <w:u w:val="single"/>
                          <w:rPrChange w:author="Nazeeya" w:id="27" w:date="2025-08-25T14:56:43Z">
                            <w:rPr>
                              <w:rFonts w:ascii="Cambria" w:cs="Cambria" w:eastAsia="Cambria" w:hAnsi="Cambria"/>
                              <w:b w:val="1"/>
                              <w:color w:val="000000"/>
                              <w:sz w:val="30"/>
                              <w:szCs w:val="30"/>
                              <w:u w:val="single"/>
                            </w:rPr>
                          </w:rPrChange>
                        </w:rPr>
                        <w:drawing>
                          <wp:inline distB="0" distT="0" distL="0" distR="0">
                            <wp:extent cx="5730346" cy="2560570"/>
                            <wp:effectExtent b="0" l="0" r="0" t="0"/>
                            <wp:docPr id="2062679779" name="image2.png"/>
                            <a:graphic>
                              <a:graphicData uri="http://schemas.openxmlformats.org/drawingml/2006/picture">
                                <pic:pic>
                                  <pic:nvPicPr>
                                    <pic:cNvPr id="0" name="image2.png"/>
                                    <pic:cNvPicPr preferRelativeResize="0"/>
                                  </pic:nvPicPr>
                                  <pic:blipFill>
                                    <a:blip r:embed="rId8"/>
                                    <a:srcRect b="4448" l="-3370" r="-5772" t="1474"/>
                                    <a:stretch>
                                      <a:fillRect/>
                                    </a:stretch>
                                  </pic:blipFill>
                                  <pic:spPr>
                                    <a:xfrm>
                                      <a:off x="0" y="0"/>
                                      <a:ext cx="5730346" cy="2560570"/>
                                    </a:xfrm>
                                    <a:prstGeom prst="rect"/>
                                    <a:ln/>
                                  </pic:spPr>
                                </pic:pic>
                              </a:graphicData>
                            </a:graphic>
                          </wp:inline>
                        </w:drawing>
                      </w:r>
                    </w:del>
                  </w:sdtContent>
                </w:sdt>
              </w:ins>
            </w:sdtContent>
          </w:sdt>
          <w:sdt>
            <w:sdtPr>
              <w:id w:val="-1152480399"/>
              <w:tag w:val="goog_rdk_49"/>
            </w:sdtPr>
            <w:sdtContent>
              <w:del w:author="Anonymous" w:id="12" w:date="2025-08-29T06:22:43Z"/>
            </w:sdtContent>
          </w:sdt>
          <w:sdt>
            <w:sdtPr>
              <w:id w:val="-301836356"/>
              <w:tag w:val="goog_rdk_50"/>
            </w:sdtPr>
            <w:sdtContent>
              <w:ins w:author="Malik Akram" w:id="28" w:date="2025-08-26T18:21:01Z">
                <w:sdt>
                  <w:sdtPr>
                    <w:id w:val="433425351"/>
                    <w:tag w:val="goog_rdk_51"/>
                  </w:sdtPr>
                  <w:sdtContent>
                    <w:del w:author="Anonymous" w:id="12" w:date="2025-08-29T06:22:43Z"/>
                  </w:sdtContent>
                </w:sdt>
              </w:ins>
              <w:sdt>
                <w:sdtPr>
                  <w:id w:val="265056689"/>
                  <w:tag w:val="goog_rdk_52"/>
                </w:sdtPr>
                <w:sdtContent>
                  <w:ins w:author="Malik Akram" w:id="28" w:date="2025-08-26T18:21:01Z">
                    <w:del w:author="Anonymous" w:id="12" w:date="2025-08-29T06:22:43Z">
                      <w:r w:rsidDel="00000000" w:rsidR="00000000" w:rsidRPr="00000000">
                        <w:rPr>
                          <w:rFonts w:ascii="Cambria" w:cs="Cambria" w:eastAsia="Cambria" w:hAnsi="Cambria"/>
                          <w:b w:val="1"/>
                          <w:sz w:val="30"/>
                          <w:szCs w:val="30"/>
                          <w:u w:val="single"/>
                          <w:rtl w:val="0"/>
                          <w:rPrChange w:author="Malik Akram" w:id="29" w:date="2025-08-26T18:21:01Z">
                            <w:rPr>
                              <w:rFonts w:ascii="Cambria" w:cs="Cambria" w:eastAsia="Cambria" w:hAnsi="Cambria"/>
                              <w:b w:val="1"/>
                              <w:color w:val="000000"/>
                              <w:sz w:val="30"/>
                              <w:szCs w:val="30"/>
                              <w:u w:val="single"/>
                            </w:rPr>
                          </w:rPrChange>
                        </w:rPr>
                        <w:delText xml:space="preserve">    </w:delText>
                      </w:r>
                    </w:del>
                  </w:ins>
                </w:sdtContent>
              </w:sdt>
              <w:ins w:author="Malik Akram" w:id="28" w:date="2025-08-26T18:21:01Z">
                <w:del w:author="Anonymous" w:id="12" w:date="2025-08-29T06:22:43Z"/>
              </w:ins>
            </w:sdtContent>
          </w:sdt>
          <w:sdt>
            <w:sdtPr>
              <w:id w:val="-504326085"/>
              <w:tag w:val="goog_rdk_53"/>
            </w:sdtPr>
            <w:sdtContent>
              <w:del w:author="Anonymous" w:id="12" w:date="2025-08-29T06:22:43Z"/>
            </w:sdtContent>
          </w:sdt>
          <w:sdt>
            <w:sdtPr>
              <w:id w:val="2045889635"/>
              <w:tag w:val="goog_rdk_54"/>
            </w:sdtPr>
            <w:sdtContent>
              <w:ins w:author="Vikram Gardhasu" w:id="30" w:date="2025-08-24T04:08:23Z">
                <w:sdt>
                  <w:sdtPr>
                    <w:id w:val="518604857"/>
                    <w:tag w:val="goog_rdk_55"/>
                  </w:sdtPr>
                  <w:sdtContent>
                    <w:del w:author="Anonymous" w:id="12" w:date="2025-08-29T06:22:43Z">
                      <w:r w:rsidDel="00000000" w:rsidR="00000000" w:rsidRPr="00000000">
                        <w:rPr>
                          <w:rFonts w:ascii="Cambria" w:cs="Cambria" w:eastAsia="Cambria" w:hAnsi="Cambria"/>
                          <w:b w:val="1"/>
                          <w:sz w:val="30"/>
                          <w:szCs w:val="30"/>
                          <w:u w:val="single"/>
                          <w:rPrChange w:author="Malik Akram" w:id="29" w:date="2025-08-26T18:21:01Z">
                            <w:rPr>
                              <w:rFonts w:ascii="Cambria" w:cs="Cambria" w:eastAsia="Cambria" w:hAnsi="Cambria"/>
                              <w:b w:val="1"/>
                              <w:color w:val="000000"/>
                              <w:sz w:val="30"/>
                              <w:szCs w:val="30"/>
                              <w:u w:val="single"/>
                            </w:rPr>
                          </w:rPrChange>
                        </w:rPr>
                        <w:drawing>
                          <wp:inline distB="0" distT="0" distL="0" distR="0">
                            <wp:extent cx="5730346" cy="2560570"/>
                            <wp:effectExtent b="697936" l="233733" r="233733" t="697936"/>
                            <wp:docPr id="2062679828" name="image2.png"/>
                            <a:graphic>
                              <a:graphicData uri="http://schemas.openxmlformats.org/drawingml/2006/picture">
                                <pic:pic>
                                  <pic:nvPicPr>
                                    <pic:cNvPr id="0" name="image2.png"/>
                                    <pic:cNvPicPr preferRelativeResize="0"/>
                                  </pic:nvPicPr>
                                  <pic:blipFill>
                                    <a:blip r:embed="rId8"/>
                                    <a:srcRect b="4448" l="-3370" r="-5772" t="1474"/>
                                    <a:stretch>
                                      <a:fillRect/>
                                    </a:stretch>
                                  </pic:blipFill>
                                  <pic:spPr>
                                    <a:xfrm rot="20700000">
                                      <a:off x="0" y="0"/>
                                      <a:ext cx="5730346" cy="2560570"/>
                                    </a:xfrm>
                                    <a:prstGeom prst="rect"/>
                                    <a:ln/>
                                  </pic:spPr>
                                </pic:pic>
                              </a:graphicData>
                            </a:graphic>
                          </wp:inline>
                        </w:drawing>
                      </w:r>
                    </w:del>
                  </w:sdtContent>
                </w:sdt>
              </w:ins>
            </w:sdtContent>
          </w:sdt>
          <w:sdt>
            <w:sdtPr>
              <w:id w:val="53810673"/>
              <w:tag w:val="goog_rdk_56"/>
            </w:sdtPr>
            <w:sdtContent>
              <w:del w:author="Anonymous" w:id="12" w:date="2025-08-29T06:22:43Z"/>
              <w:sdt>
                <w:sdtPr>
                  <w:id w:val="773200677"/>
                  <w:tag w:val="goog_rdk_57"/>
                </w:sdtPr>
                <w:sdtContent>
                  <w:del w:author="Anonymous" w:id="12" w:date="2025-08-29T06:22:43Z">
                    <w:r w:rsidDel="00000000" w:rsidR="00000000" w:rsidRPr="00000000">
                      <w:rPr>
                        <w:rFonts w:ascii="Cambria" w:cs="Cambria" w:eastAsia="Cambria" w:hAnsi="Cambria"/>
                        <w:b w:val="1"/>
                        <w:sz w:val="30"/>
                        <w:szCs w:val="30"/>
                        <w:u w:val="single"/>
                        <w:rtl w:val="0"/>
                        <w:rPrChange w:author="Malik Akram" w:id="29" w:date="2025-08-26T18:21:01Z">
                          <w:rPr>
                            <w:rFonts w:ascii="Cambria" w:cs="Cambria" w:eastAsia="Cambria" w:hAnsi="Cambria"/>
                            <w:b w:val="1"/>
                            <w:color w:val="000000"/>
                            <w:sz w:val="30"/>
                            <w:szCs w:val="30"/>
                            <w:u w:val="single"/>
                          </w:rPr>
                        </w:rPrChange>
                      </w:rPr>
                      <w:delText xml:space="preserve">Watson and Hugging Face Model</w:delText>
                    </w:r>
                  </w:del>
                </w:sdtContent>
              </w:sdt>
              <w:del w:author="Anonymous" w:id="12" w:date="2025-08-29T06:22:43Z">
                <w:sdt>
                  <w:sdtPr>
                    <w:id w:val="765928974"/>
                    <w:tag w:val="goog_rdk_58"/>
                  </w:sdtPr>
                  <w:sdtContent>
                    <w:r w:rsidDel="00000000" w:rsidR="00000000" w:rsidRPr="00000000">
                      <w:rPr>
                        <w:rFonts w:ascii="Cambria" w:cs="Cambria" w:eastAsia="Cambria" w:hAnsi="Cambria"/>
                        <w:b w:val="1"/>
                        <w:sz w:val="30"/>
                        <w:szCs w:val="30"/>
                        <w:u w:val="single"/>
                        <w:rtl w:val="0"/>
                        <w:rPrChange w:author="Malik Akram" w:id="29" w:date="2025-08-26T18:21:01Z">
                          <w:rPr>
                            <w:rFonts w:ascii="Cambria" w:cs="Cambria" w:eastAsia="Cambria" w:hAnsi="Cambria"/>
                            <w:b w:val="1"/>
                            <w:color w:val="000000"/>
                            <w:sz w:val="30"/>
                            <w:szCs w:val="30"/>
                            <w:u w:val="single"/>
                          </w:rPr>
                        </w:rPrChange>
                      </w:rPr>
                      <w:delText xml:space="preserve">s</w:delText>
                    </w:r>
                  </w:sdtContent>
                </w:sdt>
              </w:del>
            </w:sdtContent>
          </w:sdt>
          <w:sdt>
            <w:sdtPr>
              <w:id w:val="624583236"/>
              <w:tag w:val="goog_rdk_59"/>
            </w:sdtPr>
            <w:sdtContent>
              <w:ins w:author="SRIGANESH Hs" w:id="31" w:date="2025-08-04T12:59:33Z">
                <w:sdt>
                  <w:sdtPr>
                    <w:id w:val="447558196"/>
                    <w:tag w:val="goog_rdk_60"/>
                  </w:sdtPr>
                  <w:sdtContent>
                    <w:del w:author="Anonymous" w:id="12" w:date="2025-08-29T06:22:43Z">
                      <w:r w:rsidDel="00000000" w:rsidR="00000000" w:rsidRPr="00000000">
                        <w:rPr>
                          <w:rFonts w:ascii="Cambria" w:cs="Cambria" w:eastAsia="Cambria" w:hAnsi="Cambria"/>
                          <w:sz w:val="22"/>
                          <w:szCs w:val="22"/>
                          <w:rPrChange w:author="SRIGANESH Hs" w:id="32" w:date="2025-08-04T12:59:33Z">
                            <w:rPr>
                              <w:rFonts w:ascii="Cambria" w:cs="Cambria" w:eastAsia="Cambria" w:hAnsi="Cambria"/>
                              <w:b w:val="1"/>
                              <w:color w:val="000000"/>
                              <w:sz w:val="30"/>
                              <w:szCs w:val="30"/>
                              <w:u w:val="single"/>
                            </w:rPr>
                          </w:rPrChange>
                        </w:rPr>
                        <w:drawing>
                          <wp:inline distB="0" distT="0" distL="0" distR="0">
                            <wp:extent cx="5731200" cy="2565400"/>
                            <wp:effectExtent b="0" l="0" r="0" t="0"/>
                            <wp:docPr id="206267984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565400"/>
                                    </a:xfrm>
                                    <a:prstGeom prst="rect"/>
                                    <a:ln/>
                                  </pic:spPr>
                                </pic:pic>
                              </a:graphicData>
                            </a:graphic>
                          </wp:inline>
                        </w:drawing>
                      </w:r>
                    </w:del>
                  </w:sdtContent>
                </w:sdt>
              </w:ins>
            </w:sdtContent>
          </w:sdt>
          <w:sdt>
            <w:sdtPr>
              <w:id w:val="-359576912"/>
              <w:tag w:val="goog_rdk_61"/>
            </w:sdtPr>
            <w:sdtContent>
              <w:del w:author="Anonymous" w:id="12" w:date="2025-08-29T06:22:43Z"/>
            </w:sdtContent>
          </w:sdt>
          <w:sdt>
            <w:sdtPr>
              <w:id w:val="89816853"/>
              <w:tag w:val="goog_rdk_62"/>
            </w:sdtPr>
            <w:sdtContent>
              <w:ins w:author="LOGIN S" w:id="33" w:date="2025-08-13T15:25:11Z">
                <w:sdt>
                  <w:sdtPr>
                    <w:id w:val="1611699581"/>
                    <w:tag w:val="goog_rdk_63"/>
                  </w:sdtPr>
                  <w:sdtContent>
                    <w:del w:author="Anonymous" w:id="12" w:date="2025-08-29T06:22:43Z"/>
                  </w:sdtContent>
                </w:sdt>
              </w:ins>
              <w:sdt>
                <w:sdtPr>
                  <w:id w:val="1133397923"/>
                  <w:tag w:val="goog_rdk_64"/>
                </w:sdtPr>
                <w:sdtContent>
                  <w:ins w:author="LOGIN S" w:id="33" w:date="2025-08-13T15:25:11Z">
                    <w:del w:author="Anonymous" w:id="12" w:date="2025-08-29T06:22:43Z">
                      <w:r w:rsidDel="00000000" w:rsidR="00000000" w:rsidRPr="00000000">
                        <w:rPr>
                          <w:rtl w:val="0"/>
                        </w:rPr>
                      </w:r>
                    </w:del>
                  </w:ins>
                </w:sdtContent>
              </w:sdt>
              <w:ins w:author="LOGIN S" w:id="33" w:date="2025-08-13T15:25:11Z">
                <w:del w:author="Anonymous" w:id="12" w:date="2025-08-29T06:22:43Z"/>
              </w:ins>
            </w:sdtContent>
          </w:sdt>
        </w:p>
      </w:sdtContent>
    </w:sdt>
    <w:sdt>
      <w:sdtPr>
        <w:id w:val="2069435365"/>
        <w:tag w:val="goog_rdk_69"/>
      </w:sdtPr>
      <w:sdtContent>
        <w:p w:rsidR="00000000" w:rsidDel="00000000" w:rsidP="00000000" w:rsidRDefault="00000000" w:rsidRPr="00000000" w14:paraId="00000003">
          <w:pPr>
            <w:tabs>
              <w:tab w:val="left" w:leader="none" w:pos="3929"/>
            </w:tabs>
            <w:jc w:val="center"/>
            <w:rPr>
              <w:del w:author="Anonymous" w:id="12" w:date="2025-08-29T06:22:43Z"/>
              <w:rFonts w:ascii="Cambria" w:cs="Cambria" w:eastAsia="Cambria" w:hAnsi="Cambria"/>
              <w:sz w:val="22"/>
              <w:szCs w:val="22"/>
              <w:rPrChange w:author="LOGIN S" w:id="35" w:date="2025-08-13T15:25:11Z">
                <w:rPr>
                  <w:rFonts w:ascii="Cambria" w:cs="Cambria" w:eastAsia="Cambria" w:hAnsi="Cambria"/>
                  <w:b w:val="1"/>
                  <w:color w:val="000000"/>
                  <w:sz w:val="30"/>
                  <w:szCs w:val="30"/>
                  <w:u w:val="single"/>
                </w:rPr>
              </w:rPrChange>
            </w:rPr>
          </w:pPr>
          <w:sdt>
            <w:sdtPr>
              <w:id w:val="-1539133834"/>
              <w:tag w:val="goog_rdk_67"/>
            </w:sdtPr>
            <w:sdtContent>
              <w:del w:author="Anonymous" w:id="12" w:date="2025-08-29T06:22:43Z"/>
              <w:sdt>
                <w:sdtPr>
                  <w:id w:val="1558001372"/>
                  <w:tag w:val="goog_rdk_68"/>
                </w:sdtPr>
                <w:sdtContent>
                  <w:del w:author="Anonymous" w:id="12" w:date="2025-08-29T06:22:43Z">
                    <w:r w:rsidDel="00000000" w:rsidR="00000000" w:rsidRPr="00000000">
                      <w:rPr>
                        <w:rtl w:val="0"/>
                      </w:rPr>
                    </w:r>
                  </w:del>
                </w:sdtContent>
              </w:sdt>
              <w:del w:author="Anonymous" w:id="12" w:date="2025-08-29T06:22:43Z"/>
            </w:sdtContent>
          </w:sdt>
        </w:p>
      </w:sdtContent>
    </w:sdt>
    <w:sdt>
      <w:sdtPr>
        <w:id w:val="849275994"/>
        <w:tag w:val="goog_rdk_71"/>
      </w:sdtPr>
      <w:sdtContent>
        <w:p w:rsidR="00000000" w:rsidDel="00000000" w:rsidP="00000000" w:rsidRDefault="00000000" w:rsidRPr="00000000" w14:paraId="00000004">
          <w:pPr>
            <w:tabs>
              <w:tab w:val="left" w:leader="none" w:pos="3929"/>
            </w:tabs>
            <w:jc w:val="center"/>
            <w:rPr>
              <w:del w:author="Anonymous" w:id="12" w:date="2025-08-29T06:22:43Z"/>
              <w:rFonts w:ascii="-webkit-standard" w:cs="-webkit-standard" w:eastAsia="-webkit-standard" w:hAnsi="-webkit-standard"/>
              <w:color w:val="000000"/>
              <w:sz w:val="27"/>
              <w:szCs w:val="27"/>
            </w:rPr>
          </w:pPr>
          <w:sdt>
            <w:sdtPr>
              <w:id w:val="1953306072"/>
              <w:tag w:val="goog_rdk_70"/>
            </w:sdtPr>
            <w:sdtContent>
              <w:del w:author="Anonymous" w:id="12" w:date="2025-08-29T06:22:43Z">
                <w:r w:rsidDel="00000000" w:rsidR="00000000" w:rsidRPr="00000000">
                  <w:rPr>
                    <w:rtl w:val="0"/>
                  </w:rPr>
                </w:r>
              </w:del>
            </w:sdtContent>
          </w:sdt>
        </w:p>
      </w:sdtContent>
    </w:sdt>
    <w:sdt>
      <w:sdtPr>
        <w:id w:val="-1179336794"/>
        <w:tag w:val="goog_rdk_73"/>
      </w:sdtPr>
      <w:sdtContent>
        <w:p w:rsidR="00000000" w:rsidDel="00000000" w:rsidP="00000000" w:rsidRDefault="00000000" w:rsidRPr="00000000" w14:paraId="00000005">
          <w:pPr>
            <w:spacing w:after="280" w:before="280" w:line="240" w:lineRule="auto"/>
            <w:jc w:val="both"/>
            <w:rPr>
              <w:del w:author="Anonymous" w:id="12" w:date="2025-08-29T06:22:43Z"/>
              <w:rFonts w:ascii="Cambria" w:cs="Cambria" w:eastAsia="Cambria" w:hAnsi="Cambria"/>
              <w:b w:val="1"/>
              <w:color w:val="000000"/>
            </w:rPr>
          </w:pPr>
          <w:sdt>
            <w:sdtPr>
              <w:id w:val="1309868669"/>
              <w:tag w:val="goog_rdk_72"/>
            </w:sdtPr>
            <w:sdtContent>
              <w:del w:author="Anonymous" w:id="12" w:date="2025-08-29T06:22:43Z">
                <w:r w:rsidDel="00000000" w:rsidR="00000000" w:rsidRPr="00000000">
                  <w:rPr>
                    <w:rFonts w:ascii="Cambria" w:cs="Cambria" w:eastAsia="Cambria" w:hAnsi="Cambria"/>
                    <w:b w:val="1"/>
                    <w:color w:val="000000"/>
                    <w:rtl w:val="0"/>
                  </w:rPr>
                  <w:delText xml:space="preserve">Project Description:</w:delText>
                </w:r>
              </w:del>
            </w:sdtContent>
          </w:sdt>
        </w:p>
      </w:sdtContent>
    </w:sdt>
    <w:sdt>
      <w:sdtPr>
        <w:id w:val="-2052962604"/>
        <w:tag w:val="goog_rdk_77"/>
      </w:sdtPr>
      <w:sdtContent>
        <w:p w:rsidR="00000000" w:rsidDel="00000000" w:rsidP="00000000" w:rsidRDefault="00000000" w:rsidRPr="00000000" w14:paraId="00000006">
          <w:pPr>
            <w:spacing w:after="280" w:before="280" w:line="240" w:lineRule="auto"/>
            <w:jc w:val="both"/>
            <w:rPr>
              <w:del w:author="Anonymous" w:id="12" w:date="2025-08-29T06:22:43Z"/>
              <w:rFonts w:ascii="Cambria" w:cs="Cambria" w:eastAsia="Cambria" w:hAnsi="Cambria"/>
              <w:color w:val="000000"/>
              <w:rPrChange w:author="Pabitha" w:id="36" w:date="2025-08-13T04:27:59Z">
                <w:rPr>
                  <w:rFonts w:ascii="Cambria" w:cs="Cambria" w:eastAsia="Cambria" w:hAnsi="Cambria"/>
                  <w:color w:val="000000"/>
                </w:rPr>
              </w:rPrChange>
            </w:rPr>
          </w:pPr>
          <w:sdt>
            <w:sdtPr>
              <w:id w:val="-342304744"/>
              <w:tag w:val="goog_rdk_74"/>
            </w:sdtPr>
            <w:sdtContent>
              <w:del w:author="Anonymous" w:id="12" w:date="2025-08-29T06:22:43Z"/>
              <w:sdt>
                <w:sdtPr>
                  <w:id w:val="977858632"/>
                  <w:tag w:val="goog_rdk_75"/>
                </w:sdtPr>
                <w:sdtContent>
                  <w:del w:author="Anonymous" w:id="12" w:date="2025-08-29T06:22:43Z">
                    <w:r w:rsidDel="00000000" w:rsidR="00000000" w:rsidRPr="00000000">
                      <w:rPr>
                        <w:rFonts w:ascii="Cambria" w:cs="Cambria" w:eastAsia="Cambria" w:hAnsi="Cambria"/>
                        <w:color w:val="000000"/>
                        <w:sz w:val="22"/>
                        <w:szCs w:val="22"/>
                        <w:rtl w:val="0"/>
                        <w:rPrChange w:author="Pabitha" w:id="36" w:date="2025-08-13T04:27:59Z">
                          <w:rPr>
                            <w:rFonts w:ascii="Cambria" w:cs="Cambria" w:eastAsia="Cambria" w:hAnsi="Cambria"/>
                            <w:color w:val="000000"/>
                            <w:sz w:val="22"/>
                            <w:szCs w:val="22"/>
                          </w:rPr>
                        </w:rPrChange>
                      </w:rPr>
                      <w:delText xml:space="preserve">This project aims to analyze drug interactions, identify correct drug dosages, and provide safe alternative medication options based on age and drug details. It integrates multiple datasets and leverages advanced NLP models and APIs for accurate drug information extraction and interaction understanding. The system is built with a FastAPI backend and a Streamlit frontend </w:delText>
                    </w:r>
                  </w:del>
                </w:sdtContent>
              </w:sdt>
              <w:del w:author="Anonymous" w:id="12" w:date="2025-08-29T06:22:43Z">
                <w:sdt>
                  <w:sdtPr>
                    <w:id w:val="923339898"/>
                    <w:tag w:val="goog_rdk_76"/>
                  </w:sdtPr>
                  <w:sdtContent>
                    <w:r w:rsidDel="00000000" w:rsidR="00000000" w:rsidRPr="00000000">
                      <w:rPr>
                        <w:rFonts w:ascii="Cambria" w:cs="Cambria" w:eastAsia="Cambria" w:hAnsi="Cambria"/>
                        <w:color w:val="000000"/>
                        <w:rtl w:val="0"/>
                        <w:rPrChange w:author="Pabitha" w:id="36" w:date="2025-08-13T04:27:59Z">
                          <w:rPr>
                            <w:rFonts w:ascii="Cambria" w:cs="Cambria" w:eastAsia="Cambria" w:hAnsi="Cambria"/>
                            <w:color w:val="000000"/>
                          </w:rPr>
                        </w:rPrChange>
                      </w:rPr>
                      <w:delText xml:space="preserve">for easy user interaction.</w:delText>
                    </w:r>
                  </w:sdtContent>
                </w:sdt>
              </w:del>
            </w:sdtContent>
          </w:sdt>
        </w:p>
      </w:sdtContent>
    </w:sdt>
    <w:sdt>
      <w:sdtPr>
        <w:id w:val="1684720734"/>
        <w:tag w:val="goog_rdk_79"/>
      </w:sdtPr>
      <w:sdtContent>
        <w:p w:rsidR="00000000" w:rsidDel="00000000" w:rsidP="00000000" w:rsidRDefault="00000000" w:rsidRPr="00000000" w14:paraId="00000007">
          <w:pPr>
            <w:spacing w:after="280" w:before="280" w:line="240" w:lineRule="auto"/>
            <w:jc w:val="both"/>
            <w:rPr>
              <w:del w:author="Anonymous" w:id="12" w:date="2025-08-29T06:22:43Z"/>
              <w:rFonts w:ascii="Cambria" w:cs="Cambria" w:eastAsia="Cambria" w:hAnsi="Cambria"/>
              <w:b w:val="1"/>
              <w:color w:val="000000"/>
            </w:rPr>
          </w:pPr>
          <w:sdt>
            <w:sdtPr>
              <w:id w:val="995971789"/>
              <w:tag w:val="goog_rdk_78"/>
            </w:sdtPr>
            <w:sdtContent>
              <w:del w:author="Anonymous" w:id="12" w:date="2025-08-29T06:22:43Z">
                <w:r w:rsidDel="00000000" w:rsidR="00000000" w:rsidRPr="00000000">
                  <w:rPr>
                    <w:rFonts w:ascii="Cambria" w:cs="Cambria" w:eastAsia="Cambria" w:hAnsi="Cambria"/>
                    <w:b w:val="1"/>
                    <w:color w:val="000000"/>
                    <w:rtl w:val="0"/>
                  </w:rPr>
                  <w:delText xml:space="preserve">Scenarios:</w:delText>
                </w:r>
              </w:del>
            </w:sdtContent>
          </w:sdt>
        </w:p>
      </w:sdtContent>
    </w:sdt>
    <w:sdt>
      <w:sdtPr>
        <w:id w:val="-571696214"/>
        <w:tag w:val="goog_rdk_81"/>
      </w:sdtPr>
      <w:sdtContent>
        <w:p w:rsidR="00000000" w:rsidDel="00000000" w:rsidP="00000000" w:rsidRDefault="00000000" w:rsidRPr="00000000" w14:paraId="00000008">
          <w:pPr>
            <w:spacing w:after="280" w:before="280" w:line="240" w:lineRule="auto"/>
            <w:jc w:val="both"/>
            <w:rPr>
              <w:del w:author="Anonymous" w:id="12" w:date="2025-08-29T06:22:43Z"/>
              <w:rFonts w:ascii="Cambria" w:cs="Cambria" w:eastAsia="Cambria" w:hAnsi="Cambria"/>
              <w:color w:val="000000"/>
              <w:sz w:val="22"/>
              <w:szCs w:val="22"/>
            </w:rPr>
          </w:pPr>
          <w:sdt>
            <w:sdtPr>
              <w:id w:val="1414109685"/>
              <w:tag w:val="goog_rdk_80"/>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Scenario 1:</w:delText>
                </w:r>
                <w:r w:rsidDel="00000000" w:rsidR="00000000" w:rsidRPr="00000000">
                  <w:rPr>
                    <w:rFonts w:ascii="Cambria" w:cs="Cambria" w:eastAsia="Cambria" w:hAnsi="Cambria"/>
                    <w:color w:val="000000"/>
                    <w:sz w:val="22"/>
                    <w:szCs w:val="22"/>
                    <w:rtl w:val="0"/>
                  </w:rPr>
                  <w:delText xml:space="preserve"> A healthcare provider inputs a list of drugs prescribed to a patient and gets potential interactions along with scientific drug names and RxCUIs.</w:delText>
                  <w:br w:type="textWrapping"/>
                </w:r>
                <w:r w:rsidDel="00000000" w:rsidR="00000000" w:rsidRPr="00000000">
                  <w:rPr>
                    <w:rFonts w:ascii="Cambria" w:cs="Cambria" w:eastAsia="Cambria" w:hAnsi="Cambria"/>
                    <w:b w:val="1"/>
                    <w:color w:val="000000"/>
                    <w:sz w:val="22"/>
                    <w:szCs w:val="22"/>
                    <w:rtl w:val="0"/>
                  </w:rPr>
                  <w:delText xml:space="preserve">Scenario 2:</w:delText>
                </w:r>
                <w:r w:rsidDel="00000000" w:rsidR="00000000" w:rsidRPr="00000000">
                  <w:rPr>
                    <w:rFonts w:ascii="Cambria" w:cs="Cambria" w:eastAsia="Cambria" w:hAnsi="Cambria"/>
                    <w:color w:val="000000"/>
                    <w:sz w:val="22"/>
                    <w:szCs w:val="22"/>
                    <w:rtl w:val="0"/>
                  </w:rPr>
                  <w:delText xml:space="preserve"> A pharmacist wants to verify the correct dosage of a prescribed drug and check for safe alternatives based on patient age.</w:delText>
                  <w:br w:type="textWrapping"/>
                </w:r>
                <w:r w:rsidDel="00000000" w:rsidR="00000000" w:rsidRPr="00000000">
                  <w:rPr>
                    <w:rFonts w:ascii="Cambria" w:cs="Cambria" w:eastAsia="Cambria" w:hAnsi="Cambria"/>
                    <w:b w:val="1"/>
                    <w:color w:val="000000"/>
                    <w:sz w:val="22"/>
                    <w:szCs w:val="22"/>
                    <w:rtl w:val="0"/>
                  </w:rPr>
                  <w:delText xml:space="preserve">Scenario 3:</w:delText>
                </w:r>
                <w:r w:rsidDel="00000000" w:rsidR="00000000" w:rsidRPr="00000000">
                  <w:rPr>
                    <w:rFonts w:ascii="Cambria" w:cs="Cambria" w:eastAsia="Cambria" w:hAnsi="Cambria"/>
                    <w:color w:val="000000"/>
                    <w:sz w:val="22"/>
                    <w:szCs w:val="22"/>
                    <w:rtl w:val="0"/>
                  </w:rPr>
                  <w:delText xml:space="preserve"> A patient uses the system to understand the interaction details and get safe dosage recommendations for their medicat</w:delText>
                </w:r>
                <w:r w:rsidDel="00000000" w:rsidR="00000000" w:rsidRPr="00000000">
                  <w:rPr>
                    <w:rFonts w:ascii="Cambria" w:cs="Cambria" w:eastAsia="Cambria" w:hAnsi="Cambria"/>
                    <w:color w:val="000000"/>
                    <w:sz w:val="22"/>
                    <w:szCs w:val="22"/>
                    <w:rtl w:val="0"/>
                  </w:rPr>
                  <w:delText xml:space="preserve">ions.</w:delText>
                </w:r>
                <w:r w:rsidDel="00000000" w:rsidR="00000000" w:rsidRPr="00000000">
                  <w:rPr>
                    <w:rtl w:val="0"/>
                  </w:rPr>
                </w:r>
              </w:del>
            </w:sdtContent>
          </w:sdt>
        </w:p>
      </w:sdtContent>
    </w:sdt>
    <w:sdt>
      <w:sdtPr>
        <w:id w:val="1070266743"/>
        <w:tag w:val="goog_rdk_83"/>
      </w:sdtPr>
      <w:sdtContent>
        <w:p w:rsidR="00000000" w:rsidDel="00000000" w:rsidP="00000000" w:rsidRDefault="00000000" w:rsidRPr="00000000" w14:paraId="00000009">
          <w:pPr>
            <w:spacing w:after="280" w:before="280" w:line="240" w:lineRule="auto"/>
            <w:jc w:val="both"/>
            <w:rPr>
              <w:del w:author="Anonymous" w:id="12" w:date="2025-08-29T06:22:43Z"/>
              <w:rFonts w:ascii="Cambria" w:cs="Cambria" w:eastAsia="Cambria" w:hAnsi="Cambria"/>
              <w:color w:val="000000"/>
              <w:sz w:val="22"/>
              <w:szCs w:val="22"/>
            </w:rPr>
          </w:pPr>
          <w:sdt>
            <w:sdtPr>
              <w:id w:val="1579964987"/>
              <w:tag w:val="goog_rdk_82"/>
            </w:sdtPr>
            <w:sdtContent>
              <w:del w:author="Anonymous" w:id="12" w:date="2025-08-29T06:22:43Z">
                <w:r w:rsidDel="00000000" w:rsidR="00000000" w:rsidRPr="00000000">
                  <w:rPr>
                    <w:rtl w:val="0"/>
                  </w:rPr>
                </w:r>
              </w:del>
            </w:sdtContent>
          </w:sdt>
        </w:p>
      </w:sdtContent>
    </w:sdt>
    <w:sdt>
      <w:sdtPr>
        <w:id w:val="-1261150675"/>
        <w:tag w:val="goog_rdk_85"/>
      </w:sdtPr>
      <w:sdtContent>
        <w:p w:rsidR="00000000" w:rsidDel="00000000" w:rsidP="00000000" w:rsidRDefault="00000000" w:rsidRPr="00000000" w14:paraId="0000000A">
          <w:pPr>
            <w:tabs>
              <w:tab w:val="left" w:leader="none" w:pos="3929"/>
            </w:tabs>
            <w:jc w:val="both"/>
            <w:rPr>
              <w:del w:author="Anonymous" w:id="12" w:date="2025-08-29T06:22:43Z"/>
              <w:rFonts w:ascii="Cambria" w:cs="Cambria" w:eastAsia="Cambria" w:hAnsi="Cambria"/>
              <w:b w:val="1"/>
              <w:color w:val="000000"/>
            </w:rPr>
          </w:pPr>
          <w:sdt>
            <w:sdtPr>
              <w:id w:val="1656167881"/>
              <w:tag w:val="goog_rdk_84"/>
            </w:sdtPr>
            <w:sdtContent>
              <w:del w:author="Anonymous" w:id="12" w:date="2025-08-29T06:22:43Z">
                <w:r w:rsidDel="00000000" w:rsidR="00000000" w:rsidRPr="00000000">
                  <w:rPr>
                    <w:rFonts w:ascii="Cambria" w:cs="Cambria" w:eastAsia="Cambria" w:hAnsi="Cambria"/>
                    <w:b w:val="1"/>
                    <w:color w:val="000000"/>
                    <w:rtl w:val="0"/>
                  </w:rPr>
                  <w:delText xml:space="preserve">Architectural Diagram</w:delText>
                </w:r>
              </w:del>
            </w:sdtContent>
          </w:sdt>
        </w:p>
      </w:sdtContent>
    </w:sdt>
    <w:sdt>
      <w:sdtPr>
        <w:id w:val="940472372"/>
        <w:tag w:val="goog_rdk_87"/>
      </w:sdtPr>
      <w:sdtContent>
        <w:p w:rsidR="00000000" w:rsidDel="00000000" w:rsidP="00000000" w:rsidRDefault="00000000" w:rsidRPr="00000000" w14:paraId="0000000B">
          <w:pPr>
            <w:tabs>
              <w:tab w:val="left" w:leader="none" w:pos="3929"/>
            </w:tabs>
            <w:jc w:val="both"/>
            <w:rPr>
              <w:del w:author="Anonymous" w:id="12" w:date="2025-08-29T06:22:43Z"/>
              <w:rFonts w:ascii="Cambria" w:cs="Cambria" w:eastAsia="Cambria" w:hAnsi="Cambria"/>
              <w:color w:val="000000"/>
              <w:sz w:val="22"/>
              <w:szCs w:val="22"/>
            </w:rPr>
          </w:pPr>
          <w:sdt>
            <w:sdtPr>
              <w:id w:val="-1133933586"/>
              <w:tag w:val="goog_rdk_86"/>
            </w:sdtPr>
            <w:sdtContent>
              <w:del w:author="Anonymous" w:id="12" w:date="2025-08-29T06:22:43Z">
                <w:r w:rsidDel="00000000" w:rsidR="00000000" w:rsidRPr="00000000">
                  <w:rPr>
                    <w:rFonts w:ascii="Cambria" w:cs="Cambria" w:eastAsia="Cambria" w:hAnsi="Cambria"/>
                    <w:color w:val="000000"/>
                    <w:sz w:val="22"/>
                    <w:szCs w:val="22"/>
                  </w:rPr>
                  <w:drawing>
                    <wp:inline distB="0" distT="0" distL="0" distR="0">
                      <wp:extent cx="5654588" cy="2526894"/>
                      <wp:effectExtent b="0" l="0" r="0" t="0"/>
                      <wp:docPr id="206267984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54588" cy="2526894"/>
                              </a:xfrm>
                              <a:prstGeom prst="rect"/>
                              <a:ln/>
                            </pic:spPr>
                          </pic:pic>
                        </a:graphicData>
                      </a:graphic>
                    </wp:inline>
                  </w:drawing>
                </w:r>
                <w:r w:rsidDel="00000000" w:rsidR="00000000" w:rsidRPr="00000000">
                  <w:rPr>
                    <w:rtl w:val="0"/>
                  </w:rPr>
                </w:r>
              </w:del>
            </w:sdtContent>
          </w:sdt>
        </w:p>
      </w:sdtContent>
    </w:sdt>
    <w:sdt>
      <w:sdtPr>
        <w:id w:val="-1229848924"/>
        <w:tag w:val="goog_rdk_89"/>
      </w:sdtPr>
      <w:sdtContent>
        <w:p w:rsidR="00000000" w:rsidDel="00000000" w:rsidP="00000000" w:rsidRDefault="00000000" w:rsidRPr="00000000" w14:paraId="0000000C">
          <w:pPr>
            <w:tabs>
              <w:tab w:val="left" w:leader="none" w:pos="3929"/>
            </w:tabs>
            <w:jc w:val="both"/>
            <w:rPr>
              <w:del w:author="Anonymous" w:id="12" w:date="2025-08-29T06:22:43Z"/>
              <w:rFonts w:ascii="Cambria" w:cs="Cambria" w:eastAsia="Cambria" w:hAnsi="Cambria"/>
              <w:color w:val="000000"/>
              <w:sz w:val="22"/>
              <w:szCs w:val="22"/>
            </w:rPr>
          </w:pPr>
          <w:sdt>
            <w:sdtPr>
              <w:id w:val="1514436988"/>
              <w:tag w:val="goog_rdk_88"/>
            </w:sdtPr>
            <w:sdtContent>
              <w:del w:author="Anonymous" w:id="12" w:date="2025-08-29T06:22:43Z">
                <w:r w:rsidDel="00000000" w:rsidR="00000000" w:rsidRPr="00000000">
                  <w:rPr>
                    <w:rtl w:val="0"/>
                  </w:rPr>
                </w:r>
              </w:del>
            </w:sdtContent>
          </w:sdt>
        </w:p>
      </w:sdtContent>
    </w:sdt>
    <w:sdt>
      <w:sdtPr>
        <w:id w:val="1664155638"/>
        <w:tag w:val="goog_rdk_91"/>
      </w:sdtPr>
      <w:sdtContent>
        <w:p w:rsidR="00000000" w:rsidDel="00000000" w:rsidP="00000000" w:rsidRDefault="00000000" w:rsidRPr="00000000" w14:paraId="0000000D">
          <w:pPr>
            <w:tabs>
              <w:tab w:val="left" w:leader="none" w:pos="3929"/>
            </w:tabs>
            <w:jc w:val="both"/>
            <w:rPr>
              <w:del w:author="Anonymous" w:id="12" w:date="2025-08-29T06:22:43Z"/>
              <w:rFonts w:ascii="Cambria" w:cs="Cambria" w:eastAsia="Cambria" w:hAnsi="Cambria"/>
              <w:color w:val="000000"/>
              <w:sz w:val="22"/>
              <w:szCs w:val="22"/>
            </w:rPr>
          </w:pPr>
          <w:sdt>
            <w:sdtPr>
              <w:id w:val="1678353285"/>
              <w:tag w:val="goog_rdk_90"/>
            </w:sdtPr>
            <w:sdtContent>
              <w:del w:author="Anonymous" w:id="12" w:date="2025-08-29T06:22:43Z">
                <w:r w:rsidDel="00000000" w:rsidR="00000000" w:rsidRPr="00000000">
                  <w:rPr>
                    <w:rtl w:val="0"/>
                  </w:rPr>
                </w:r>
              </w:del>
            </w:sdtContent>
          </w:sdt>
        </w:p>
      </w:sdtContent>
    </w:sdt>
    <w:sdt>
      <w:sdtPr>
        <w:id w:val="2097344551"/>
        <w:tag w:val="goog_rdk_93"/>
      </w:sdtPr>
      <w:sdtContent>
        <w:p w:rsidR="00000000" w:rsidDel="00000000" w:rsidP="00000000" w:rsidRDefault="00000000" w:rsidRPr="00000000" w14:paraId="0000000E">
          <w:pPr>
            <w:tabs>
              <w:tab w:val="left" w:leader="none" w:pos="3929"/>
            </w:tabs>
            <w:jc w:val="both"/>
            <w:rPr>
              <w:del w:author="Anonymous" w:id="12" w:date="2025-08-29T06:22:43Z"/>
              <w:rFonts w:ascii="Cambria" w:cs="Cambria" w:eastAsia="Cambria" w:hAnsi="Cambria"/>
              <w:color w:val="000000"/>
              <w:sz w:val="22"/>
              <w:szCs w:val="22"/>
            </w:rPr>
          </w:pPr>
          <w:sdt>
            <w:sdtPr>
              <w:id w:val="391204375"/>
              <w:tag w:val="goog_rdk_92"/>
            </w:sdtPr>
            <w:sdtContent>
              <w:del w:author="Anonymous" w:id="12" w:date="2025-08-29T06:22:43Z">
                <w:r w:rsidDel="00000000" w:rsidR="00000000" w:rsidRPr="00000000">
                  <w:rPr>
                    <w:rtl w:val="0"/>
                  </w:rPr>
                </w:r>
              </w:del>
            </w:sdtContent>
          </w:sdt>
        </w:p>
      </w:sdtContent>
    </w:sdt>
    <w:sdt>
      <w:sdtPr>
        <w:id w:val="2011113616"/>
        <w:tag w:val="goog_rdk_95"/>
      </w:sdtPr>
      <w:sdtContent>
        <w:p w:rsidR="00000000" w:rsidDel="00000000" w:rsidP="00000000" w:rsidRDefault="00000000" w:rsidRPr="00000000" w14:paraId="0000000F">
          <w:pPr>
            <w:tabs>
              <w:tab w:val="left" w:leader="none" w:pos="3929"/>
            </w:tabs>
            <w:jc w:val="both"/>
            <w:rPr>
              <w:del w:author="Anonymous" w:id="12" w:date="2025-08-29T06:22:43Z"/>
              <w:rFonts w:ascii="Cambria" w:cs="Cambria" w:eastAsia="Cambria" w:hAnsi="Cambria"/>
              <w:color w:val="000000"/>
              <w:sz w:val="22"/>
              <w:szCs w:val="22"/>
            </w:rPr>
          </w:pPr>
          <w:sdt>
            <w:sdtPr>
              <w:id w:val="1598090432"/>
              <w:tag w:val="goog_rdk_94"/>
            </w:sdtPr>
            <w:sdtContent>
              <w:del w:author="Anonymous" w:id="12" w:date="2025-08-29T06:22:43Z">
                <w:r w:rsidDel="00000000" w:rsidR="00000000" w:rsidRPr="00000000">
                  <w:rPr>
                    <w:rtl w:val="0"/>
                  </w:rPr>
                </w:r>
              </w:del>
            </w:sdtContent>
          </w:sdt>
        </w:p>
      </w:sdtContent>
    </w:sdt>
    <w:sdt>
      <w:sdtPr>
        <w:id w:val="-1940724066"/>
        <w:tag w:val="goog_rdk_97"/>
      </w:sdtPr>
      <w:sdtContent>
        <w:p w:rsidR="00000000" w:rsidDel="00000000" w:rsidP="00000000" w:rsidRDefault="00000000" w:rsidRPr="00000000" w14:paraId="00000010">
          <w:pPr>
            <w:spacing w:after="280" w:before="280" w:line="240" w:lineRule="auto"/>
            <w:jc w:val="both"/>
            <w:rPr>
              <w:del w:author="Anonymous" w:id="12" w:date="2025-08-29T06:22:43Z"/>
              <w:rFonts w:ascii="Cambria" w:cs="Cambria" w:eastAsia="Cambria" w:hAnsi="Cambria"/>
              <w:b w:val="1"/>
              <w:color w:val="000000"/>
            </w:rPr>
          </w:pPr>
          <w:sdt>
            <w:sdtPr>
              <w:id w:val="499289175"/>
              <w:tag w:val="goog_rdk_96"/>
            </w:sdtPr>
            <w:sdtContent>
              <w:del w:author="Anonymous" w:id="12" w:date="2025-08-29T06:22:43Z">
                <w:r w:rsidDel="00000000" w:rsidR="00000000" w:rsidRPr="00000000">
                  <w:rPr>
                    <w:rFonts w:ascii="Cambria" w:cs="Cambria" w:eastAsia="Cambria" w:hAnsi="Cambria"/>
                    <w:b w:val="1"/>
                    <w:color w:val="000000"/>
                    <w:rtl w:val="0"/>
                  </w:rPr>
                  <w:delText xml:space="preserve">Pre-requisites</w:delText>
                </w:r>
              </w:del>
            </w:sdtContent>
          </w:sdt>
        </w:p>
      </w:sdtContent>
    </w:sdt>
    <w:sdt>
      <w:sdtPr>
        <w:id w:val="-2045781951"/>
        <w:tag w:val="goog_rdk_105"/>
      </w:sdtPr>
      <w:sdtContent>
        <w:p w:rsidR="00000000" w:rsidDel="00000000" w:rsidP="00000000" w:rsidRDefault="00000000" w:rsidRPr="00000000" w14:paraId="00000011">
          <w:pPr>
            <w:numPr>
              <w:ilvl w:val="0"/>
              <w:numId w:val="6"/>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1809924871"/>
              <w:tag w:val="goog_rdk_98"/>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Python 3.8</w:delText>
                </w:r>
              </w:del>
            </w:sdtContent>
          </w:sdt>
          <w:sdt>
            <w:sdtPr>
              <w:id w:val="-1594294117"/>
              <w:tag w:val="goog_rdk_99"/>
            </w:sdtPr>
            <w:sdtContent>
              <w:ins w:author="324103382050 SANNIKANTI SARAH" w:id="37" w:date="2025-08-02T06:05:35Z">
                <w:sdt>
                  <w:sdtPr>
                    <w:id w:val="1651708996"/>
                    <w:tag w:val="goog_rdk_100"/>
                  </w:sdtPr>
                  <w:sdtContent>
                    <w:del w:author="Anonymous" w:id="12" w:date="2025-08-29T06:22:43Z">
                      <w:r w:rsidDel="00000000" w:rsidR="00000000" w:rsidRPr="00000000">
                        <w:fldChar w:fldCharType="begin"/>
                      </w:r>
                      <w:r w:rsidDel="00000000" w:rsidR="00000000" w:rsidRPr="00000000">
                        <w:delInstrText xml:space="preserve">HYPERLINK "https://docs.google.com/document/d/1litwSiKuDxTDZncyGO611WXIBMzT7eEd/edit?usp=sharing&amp;ouid=113895137717593625478&amp;rtpof=true&amp;sd=true"</w:delInstrText>
                      </w:r>
                      <w:r w:rsidDel="00000000" w:rsidR="00000000" w:rsidRPr="00000000">
                        <w:fldChar w:fldCharType="separate"/>
                      </w:r>
                      <w:sdt>
                        <w:sdtPr>
                          <w:id w:val="1036944852"/>
                          <w:tag w:val="goog_rdk_101"/>
                        </w:sdtPr>
                        <w:sdtContent>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b w:val="1"/>
                                  <w:color w:val="0000ee"/>
                                  <w:sz w:val="22"/>
                                  <w:szCs w:val="22"/>
                                  <w:u w:val="single"/>
                                </w:rPr>
                              </w:rPrChange>
                            </w:rPr>
                            <w:delText xml:space="preserve">AI Medical Prescription Verification Leveraging IBM Watson and Hugging Face Models_Document.docx</w:delText>
                          </w:r>
                        </w:sdtContent>
                      </w:sdt>
                      <w:r w:rsidDel="00000000" w:rsidR="00000000" w:rsidRPr="00000000">
                        <w:fldChar w:fldCharType="end"/>
                      </w:r>
                    </w:del>
                  </w:sdtContent>
                </w:sdt>
              </w:ins>
            </w:sdtContent>
          </w:sdt>
          <w:sdt>
            <w:sdtPr>
              <w:id w:val="503400240"/>
              <w:tag w:val="goog_rdk_102"/>
            </w:sdtPr>
            <w:sdtContent>
              <w:del w:author="Anonymous" w:id="12" w:date="2025-08-29T06:22:43Z"/>
              <w:sdt>
                <w:sdtPr>
                  <w:id w:val="1002802339"/>
                  <w:tag w:val="goog_rdk_103"/>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b w:val="1"/>
                            <w:color w:val="000000"/>
                            <w:sz w:val="22"/>
                            <w:szCs w:val="22"/>
                          </w:rPr>
                        </w:rPrChange>
                      </w:rPr>
                      <w:delText xml:space="preserve">+</w:delText>
                    </w:r>
                  </w:del>
                </w:sdtContent>
              </w:sdt>
              <w:del w:author="Anonymous" w:id="12" w:date="2025-08-29T06:22:43Z">
                <w:sdt>
                  <w:sdtPr>
                    <w:id w:val="1940018278"/>
                    <w:tag w:val="goog_rdk_104"/>
                  </w:sdtPr>
                  <w:sdtContent>
                    <w:r w:rsidDel="00000000" w:rsidR="00000000" w:rsidRPr="00000000">
                      <w:rPr>
                        <w:rtl w:val="0"/>
                      </w:rPr>
                    </w:r>
                  </w:sdtContent>
                </w:sdt>
              </w:del>
            </w:sdtContent>
          </w:sdt>
        </w:p>
      </w:sdtContent>
    </w:sdt>
    <w:sdt>
      <w:sdtPr>
        <w:id w:val="1331895659"/>
        <w:tag w:val="goog_rdk_110"/>
      </w:sdtPr>
      <w:sdtContent>
        <w:p w:rsidR="00000000" w:rsidDel="00000000" w:rsidP="00000000" w:rsidRDefault="00000000" w:rsidRPr="00000000" w14:paraId="00000012">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53928538"/>
              <w:tag w:val="goog_rdk_106"/>
            </w:sdtPr>
            <w:sdtContent>
              <w:del w:author="Anonymous" w:id="12" w:date="2025-08-29T06:22:43Z"/>
              <w:sdt>
                <w:sdtPr>
                  <w:id w:val="294577974"/>
                  <w:tag w:val="goog_rdk_107"/>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Installation guide: </w:delText>
                    </w:r>
                  </w:del>
                </w:sdtContent>
              </w:sdt>
              <w:del w:author="Anonymous" w:id="12" w:date="2025-08-29T06:22:43Z">
                <w:r w:rsidDel="00000000" w:rsidR="00000000" w:rsidRPr="00000000">
                  <w:fldChar w:fldCharType="begin"/>
                </w:r>
                <w:r w:rsidDel="00000000" w:rsidR="00000000" w:rsidRPr="00000000">
                  <w:delInstrText xml:space="preserve">HYPERLINK "https://www.python.org/downloads/"</w:delInstrText>
                </w:r>
                <w:r w:rsidDel="00000000" w:rsidR="00000000" w:rsidRPr="00000000">
                  <w:fldChar w:fldCharType="separate"/>
                </w:r>
                <w:sdt>
                  <w:sdtPr>
                    <w:id w:val="-885322463"/>
                    <w:tag w:val="goog_rdk_108"/>
                  </w:sdtPr>
                  <w:sdtContent>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ff"/>
                            <w:sz w:val="22"/>
                            <w:szCs w:val="22"/>
                            <w:u w:val="single"/>
                          </w:rPr>
                        </w:rPrChange>
                      </w:rPr>
                      <w:delText xml:space="preserve">Python Official Site</w:delText>
                    </w:r>
                  </w:sdtContent>
                </w:sdt>
                <w:r w:rsidDel="00000000" w:rsidR="00000000" w:rsidRPr="00000000">
                  <w:fldChar w:fldCharType="end"/>
                </w:r>
                <w:sdt>
                  <w:sdtPr>
                    <w:id w:val="177268395"/>
                    <w:tag w:val="goog_rdk_109"/>
                  </w:sdtPr>
                  <w:sdtContent>
                    <w:r w:rsidDel="00000000" w:rsidR="00000000" w:rsidRPr="00000000">
                      <w:rPr>
                        <w:rtl w:val="0"/>
                      </w:rPr>
                    </w:r>
                  </w:sdtContent>
                </w:sdt>
              </w:del>
            </w:sdtContent>
          </w:sdt>
        </w:p>
      </w:sdtContent>
    </w:sdt>
    <w:sdt>
      <w:sdtPr>
        <w:id w:val="-595082728"/>
        <w:tag w:val="goog_rdk_113"/>
      </w:sdtPr>
      <w:sdtContent>
        <w:p w:rsidR="00000000" w:rsidDel="00000000" w:rsidP="00000000" w:rsidRDefault="00000000" w:rsidRPr="00000000" w14:paraId="00000013">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901721112"/>
              <w:tag w:val="goog_rdk_111"/>
            </w:sdtPr>
            <w:sdtContent>
              <w:del w:author="Anonymous" w:id="12" w:date="2025-08-29T06:22:43Z"/>
              <w:sdt>
                <w:sdtPr>
                  <w:id w:val="-1587747213"/>
                  <w:tag w:val="goog_rdk_112"/>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Verify installation: python --version</w:delText>
                    </w:r>
                  </w:del>
                </w:sdtContent>
              </w:sdt>
              <w:del w:author="Anonymous" w:id="12" w:date="2025-08-29T06:22:43Z"/>
            </w:sdtContent>
          </w:sdt>
        </w:p>
      </w:sdtContent>
    </w:sdt>
    <w:sdt>
      <w:sdtPr>
        <w:id w:val="616489564"/>
        <w:tag w:val="goog_rdk_117"/>
      </w:sdtPr>
      <w:sdtContent>
        <w:p w:rsidR="00000000" w:rsidDel="00000000" w:rsidP="00000000" w:rsidRDefault="00000000" w:rsidRPr="00000000" w14:paraId="00000014">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1146074608"/>
              <w:tag w:val="goog_rdk_114"/>
            </w:sdtPr>
            <w:sdtContent>
              <w:del w:author="Anonymous" w:id="12" w:date="2025-08-29T06:22:43Z"/>
              <w:sdt>
                <w:sdtPr>
                  <w:id w:val="-54807073"/>
                  <w:tag w:val="goog_rdk_115"/>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b w:val="1"/>
                            <w:color w:val="000000"/>
                            <w:sz w:val="22"/>
                            <w:szCs w:val="22"/>
                          </w:rPr>
                        </w:rPrChange>
                      </w:rPr>
                      <w:delText xml:space="preserve">FastAPI Framework</w:delText>
                    </w:r>
                  </w:del>
                </w:sdtContent>
              </w:sdt>
              <w:del w:author="Anonymous" w:id="12" w:date="2025-08-29T06:22:43Z">
                <w:sdt>
                  <w:sdtPr>
                    <w:id w:val="1226814552"/>
                    <w:tag w:val="goog_rdk_116"/>
                  </w:sdtPr>
                  <w:sdtContent>
                    <w:r w:rsidDel="00000000" w:rsidR="00000000" w:rsidRPr="00000000">
                      <w:rPr>
                        <w:rtl w:val="0"/>
                      </w:rPr>
                    </w:r>
                  </w:sdtContent>
                </w:sdt>
              </w:del>
            </w:sdtContent>
          </w:sdt>
        </w:p>
      </w:sdtContent>
    </w:sdt>
    <w:sdt>
      <w:sdtPr>
        <w:id w:val="1964553694"/>
        <w:tag w:val="goog_rdk_120"/>
      </w:sdtPr>
      <w:sdtContent>
        <w:p w:rsidR="00000000" w:rsidDel="00000000" w:rsidP="00000000" w:rsidRDefault="00000000" w:rsidRPr="00000000" w14:paraId="00000015">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785407765"/>
              <w:tag w:val="goog_rdk_118"/>
            </w:sdtPr>
            <w:sdtContent>
              <w:del w:author="Anonymous" w:id="12" w:date="2025-08-29T06:22:43Z"/>
              <w:sdt>
                <w:sdtPr>
                  <w:id w:val="1504881691"/>
                  <w:tag w:val="goog_rdk_119"/>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Official docs: FastAPI</w:delText>
                    </w:r>
                  </w:del>
                </w:sdtContent>
              </w:sdt>
              <w:del w:author="Anonymous" w:id="12" w:date="2025-08-29T06:22:43Z"/>
            </w:sdtContent>
          </w:sdt>
        </w:p>
      </w:sdtContent>
    </w:sdt>
    <w:sdt>
      <w:sdtPr>
        <w:id w:val="-1750743685"/>
        <w:tag w:val="goog_rdk_123"/>
      </w:sdtPr>
      <w:sdtContent>
        <w:p w:rsidR="00000000" w:rsidDel="00000000" w:rsidP="00000000" w:rsidRDefault="00000000" w:rsidRPr="00000000" w14:paraId="00000016">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461604249"/>
              <w:tag w:val="goog_rdk_121"/>
            </w:sdtPr>
            <w:sdtContent>
              <w:del w:author="Anonymous" w:id="12" w:date="2025-08-29T06:22:43Z"/>
              <w:sdt>
                <w:sdtPr>
                  <w:id w:val="-329426564"/>
                  <w:tag w:val="goog_rdk_122"/>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Install with pip install fastapi</w:delText>
                    </w:r>
                  </w:del>
                </w:sdtContent>
              </w:sdt>
              <w:del w:author="Anonymous" w:id="12" w:date="2025-08-29T06:22:43Z"/>
            </w:sdtContent>
          </w:sdt>
        </w:p>
      </w:sdtContent>
    </w:sdt>
    <w:sdt>
      <w:sdtPr>
        <w:id w:val="957309472"/>
        <w:tag w:val="goog_rdk_127"/>
      </w:sdtPr>
      <w:sdtContent>
        <w:p w:rsidR="00000000" w:rsidDel="00000000" w:rsidP="00000000" w:rsidRDefault="00000000" w:rsidRPr="00000000" w14:paraId="00000017">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630760993"/>
              <w:tag w:val="goog_rdk_124"/>
            </w:sdtPr>
            <w:sdtContent>
              <w:del w:author="Anonymous" w:id="12" w:date="2025-08-29T06:22:43Z"/>
              <w:sdt>
                <w:sdtPr>
                  <w:id w:val="1702549682"/>
                  <w:tag w:val="goog_rdk_125"/>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b w:val="1"/>
                            <w:color w:val="000000"/>
                            <w:sz w:val="22"/>
                            <w:szCs w:val="22"/>
                          </w:rPr>
                        </w:rPrChange>
                      </w:rPr>
                      <w:delText xml:space="preserve">Streamlit for Frontend</w:delText>
                    </w:r>
                  </w:del>
                </w:sdtContent>
              </w:sdt>
              <w:del w:author="Anonymous" w:id="12" w:date="2025-08-29T06:22:43Z">
                <w:sdt>
                  <w:sdtPr>
                    <w:id w:val="-346290323"/>
                    <w:tag w:val="goog_rdk_126"/>
                  </w:sdtPr>
                  <w:sdtContent>
                    <w:r w:rsidDel="00000000" w:rsidR="00000000" w:rsidRPr="00000000">
                      <w:rPr>
                        <w:rtl w:val="0"/>
                      </w:rPr>
                    </w:r>
                  </w:sdtContent>
                </w:sdt>
              </w:del>
            </w:sdtContent>
          </w:sdt>
        </w:p>
      </w:sdtContent>
    </w:sdt>
    <w:sdt>
      <w:sdtPr>
        <w:id w:val="-1571607085"/>
        <w:tag w:val="goog_rdk_130"/>
      </w:sdtPr>
      <w:sdtContent>
        <w:p w:rsidR="00000000" w:rsidDel="00000000" w:rsidP="00000000" w:rsidRDefault="00000000" w:rsidRPr="00000000" w14:paraId="00000018">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506469838"/>
              <w:tag w:val="goog_rdk_128"/>
            </w:sdtPr>
            <w:sdtContent>
              <w:del w:author="Anonymous" w:id="12" w:date="2025-08-29T06:22:43Z"/>
              <w:sdt>
                <w:sdtPr>
                  <w:id w:val="529334307"/>
                  <w:tag w:val="goog_rdk_129"/>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Official docs: Streamlit</w:delText>
                    </w:r>
                  </w:del>
                </w:sdtContent>
              </w:sdt>
              <w:del w:author="Anonymous" w:id="12" w:date="2025-08-29T06:22:43Z"/>
            </w:sdtContent>
          </w:sdt>
        </w:p>
      </w:sdtContent>
    </w:sdt>
    <w:sdt>
      <w:sdtPr>
        <w:id w:val="354046187"/>
        <w:tag w:val="goog_rdk_133"/>
      </w:sdtPr>
      <w:sdtContent>
        <w:p w:rsidR="00000000" w:rsidDel="00000000" w:rsidP="00000000" w:rsidRDefault="00000000" w:rsidRPr="00000000" w14:paraId="00000019">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2023479430"/>
              <w:tag w:val="goog_rdk_131"/>
            </w:sdtPr>
            <w:sdtContent>
              <w:del w:author="Anonymous" w:id="12" w:date="2025-08-29T06:22:43Z"/>
              <w:sdt>
                <w:sdtPr>
                  <w:id w:val="-142730072"/>
                  <w:tag w:val="goog_rdk_132"/>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Install with pip install streamlit</w:delText>
                    </w:r>
                  </w:del>
                </w:sdtContent>
              </w:sdt>
              <w:del w:author="Anonymous" w:id="12" w:date="2025-08-29T06:22:43Z"/>
            </w:sdtContent>
          </w:sdt>
        </w:p>
      </w:sdtContent>
    </w:sdt>
    <w:sdt>
      <w:sdtPr>
        <w:id w:val="674742506"/>
        <w:tag w:val="goog_rdk_137"/>
      </w:sdtPr>
      <w:sdtContent>
        <w:p w:rsidR="00000000" w:rsidDel="00000000" w:rsidP="00000000" w:rsidRDefault="00000000" w:rsidRPr="00000000" w14:paraId="0000001A">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364927522"/>
              <w:tag w:val="goog_rdk_134"/>
            </w:sdtPr>
            <w:sdtContent>
              <w:del w:author="Anonymous" w:id="12" w:date="2025-08-29T06:22:43Z"/>
              <w:sdt>
                <w:sdtPr>
                  <w:id w:val="-1836382988"/>
                  <w:tag w:val="goog_rdk_135"/>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b w:val="1"/>
                            <w:color w:val="000000"/>
                            <w:sz w:val="22"/>
                            <w:szCs w:val="22"/>
                          </w:rPr>
                        </w:rPrChange>
                      </w:rPr>
                      <w:delText xml:space="preserve">Hugging Face API Key</w:delText>
                    </w:r>
                  </w:del>
                </w:sdtContent>
              </w:sdt>
              <w:del w:author="Anonymous" w:id="12" w:date="2025-08-29T06:22:43Z">
                <w:sdt>
                  <w:sdtPr>
                    <w:id w:val="-1373529156"/>
                    <w:tag w:val="goog_rdk_136"/>
                  </w:sdtPr>
                  <w:sdtContent>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 (for samant/medical-ner model)</w:delText>
                    </w:r>
                  </w:sdtContent>
                </w:sdt>
              </w:del>
            </w:sdtContent>
          </w:sdt>
        </w:p>
      </w:sdtContent>
    </w:sdt>
    <w:sdt>
      <w:sdtPr>
        <w:id w:val="2001694099"/>
        <w:tag w:val="goog_rdk_142"/>
      </w:sdtPr>
      <w:sdtContent>
        <w:p w:rsidR="00000000" w:rsidDel="00000000" w:rsidP="00000000" w:rsidRDefault="00000000" w:rsidRPr="00000000" w14:paraId="0000001B">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502976482"/>
              <w:tag w:val="goog_rdk_138"/>
            </w:sdtPr>
            <w:sdtContent>
              <w:del w:author="Anonymous" w:id="12" w:date="2025-08-29T06:22:43Z"/>
              <w:sdt>
                <w:sdtPr>
                  <w:id w:val="1863468870"/>
                  <w:tag w:val="goog_rdk_139"/>
                </w:sdtPr>
                <w:sdtContent>
                  <w:del w:author="Anonymous" w:id="12" w:date="2025-08-29T06:22:43Z">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00"/>
                            <w:sz w:val="22"/>
                            <w:szCs w:val="22"/>
                          </w:rPr>
                        </w:rPrChange>
                      </w:rPr>
                      <w:delText xml:space="preserve">Sign up at </w:delText>
                    </w:r>
                  </w:del>
                </w:sdtContent>
              </w:sdt>
              <w:del w:author="Anonymous" w:id="12" w:date="2025-08-29T06:22:43Z">
                <w:r w:rsidDel="00000000" w:rsidR="00000000" w:rsidRPr="00000000">
                  <w:fldChar w:fldCharType="begin"/>
                </w:r>
                <w:r w:rsidDel="00000000" w:rsidR="00000000" w:rsidRPr="00000000">
                  <w:delInstrText xml:space="preserve">HYPERLINK "https://huggingface.co/"</w:delInstrText>
                </w:r>
                <w:r w:rsidDel="00000000" w:rsidR="00000000" w:rsidRPr="00000000">
                  <w:fldChar w:fldCharType="separate"/>
                </w:r>
                <w:sdt>
                  <w:sdtPr>
                    <w:id w:val="-309775738"/>
                    <w:tag w:val="goog_rdk_140"/>
                  </w:sdtPr>
                  <w:sdtContent>
                    <w:r w:rsidDel="00000000" w:rsidR="00000000" w:rsidRPr="00000000">
                      <w:rPr>
                        <w:rFonts w:ascii="Cambria" w:cs="Cambria" w:eastAsia="Cambria" w:hAnsi="Cambria"/>
                        <w:b w:val="1"/>
                        <w:sz w:val="22"/>
                        <w:szCs w:val="22"/>
                        <w:rtl w:val="0"/>
                        <w:rPrChange w:author="324103382050 SANNIKANTI SARAH" w:id="38" w:date="2025-08-02T06:05:35Z">
                          <w:rPr>
                            <w:rFonts w:ascii="Cambria" w:cs="Cambria" w:eastAsia="Cambria" w:hAnsi="Cambria"/>
                            <w:color w:val="0000ff"/>
                            <w:sz w:val="22"/>
                            <w:szCs w:val="22"/>
                            <w:u w:val="single"/>
                          </w:rPr>
                        </w:rPrChange>
                      </w:rPr>
                      <w:delText xml:space="preserve">Hugging Face</w:delText>
                    </w:r>
                  </w:sdtContent>
                </w:sdt>
                <w:r w:rsidDel="00000000" w:rsidR="00000000" w:rsidRPr="00000000">
                  <w:fldChar w:fldCharType="end"/>
                </w:r>
                <w:sdt>
                  <w:sdtPr>
                    <w:id w:val="1905545839"/>
                    <w:tag w:val="goog_rdk_141"/>
                  </w:sdtPr>
                  <w:sdtContent>
                    <w:r w:rsidDel="00000000" w:rsidR="00000000" w:rsidRPr="00000000">
                      <w:rPr>
                        <w:rtl w:val="0"/>
                      </w:rPr>
                    </w:r>
                  </w:sdtContent>
                </w:sdt>
              </w:del>
            </w:sdtContent>
          </w:sdt>
        </w:p>
      </w:sdtContent>
    </w:sdt>
    <w:sdt>
      <w:sdtPr>
        <w:id w:val="-483102677"/>
        <w:tag w:val="goog_rdk_144"/>
      </w:sdtPr>
      <w:sdtContent>
        <w:p w:rsidR="00000000" w:rsidDel="00000000" w:rsidP="00000000" w:rsidRDefault="00000000" w:rsidRPr="00000000" w14:paraId="0000001C">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241444585"/>
              <w:tag w:val="goog_rdk_143"/>
            </w:sdtPr>
            <w:sdtContent>
              <w:del w:author="Anonymous" w:id="12" w:date="2025-08-29T06:22:43Z">
                <w:r w:rsidDel="00000000" w:rsidR="00000000" w:rsidRPr="00000000">
                  <w:rPr>
                    <w:rFonts w:ascii="Cambria" w:cs="Cambria" w:eastAsia="Cambria" w:hAnsi="Cambria"/>
                    <w:color w:val="000000"/>
                    <w:sz w:val="22"/>
                    <w:szCs w:val="22"/>
                    <w:rtl w:val="0"/>
                  </w:rPr>
                  <w:delText xml:space="preserve">Obtain API key to extract drug names and dosages</w:delText>
                </w:r>
              </w:del>
            </w:sdtContent>
          </w:sdt>
        </w:p>
      </w:sdtContent>
    </w:sdt>
    <w:sdt>
      <w:sdtPr>
        <w:id w:val="-218892778"/>
        <w:tag w:val="goog_rdk_146"/>
      </w:sdtPr>
      <w:sdtContent>
        <w:p w:rsidR="00000000" w:rsidDel="00000000" w:rsidP="00000000" w:rsidRDefault="00000000" w:rsidRPr="00000000" w14:paraId="0000001D">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891333266"/>
              <w:tag w:val="goog_rdk_145"/>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IBM Watson NLP API</w:delText>
                </w:r>
                <w:r w:rsidDel="00000000" w:rsidR="00000000" w:rsidRPr="00000000">
                  <w:rPr>
                    <w:rtl w:val="0"/>
                  </w:rPr>
                </w:r>
              </w:del>
            </w:sdtContent>
          </w:sdt>
        </w:p>
      </w:sdtContent>
    </w:sdt>
    <w:sdt>
      <w:sdtPr>
        <w:id w:val="-1379894805"/>
        <w:tag w:val="goog_rdk_148"/>
      </w:sdtPr>
      <w:sdtContent>
        <w:p w:rsidR="00000000" w:rsidDel="00000000" w:rsidP="00000000" w:rsidRDefault="00000000" w:rsidRPr="00000000" w14:paraId="0000001E">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2069049232"/>
              <w:tag w:val="goog_rdk_147"/>
            </w:sdtPr>
            <w:sdtContent>
              <w:del w:author="Anonymous" w:id="12" w:date="2025-08-29T06:22:43Z">
                <w:r w:rsidDel="00000000" w:rsidR="00000000" w:rsidRPr="00000000">
                  <w:rPr>
                    <w:rFonts w:ascii="Cambria" w:cs="Cambria" w:eastAsia="Cambria" w:hAnsi="Cambria"/>
                    <w:color w:val="000000"/>
                    <w:sz w:val="22"/>
                    <w:szCs w:val="22"/>
                    <w:rtl w:val="0"/>
                  </w:rPr>
                  <w:delText xml:space="preserve">Sign up at </w:delText>
                </w:r>
                <w:r w:rsidDel="00000000" w:rsidR="00000000" w:rsidRPr="00000000">
                  <w:fldChar w:fldCharType="begin"/>
                </w:r>
                <w:r w:rsidDel="00000000" w:rsidR="00000000" w:rsidRPr="00000000">
                  <w:delInstrText xml:space="preserve">HYPERLINK "https://cloud.ibm.com/"</w:del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delText xml:space="preserve">IBM Cloud</w:delText>
                </w:r>
                <w:r w:rsidDel="00000000" w:rsidR="00000000" w:rsidRPr="00000000">
                  <w:fldChar w:fldCharType="end"/>
                </w:r>
                <w:r w:rsidDel="00000000" w:rsidR="00000000" w:rsidRPr="00000000">
                  <w:rPr>
                    <w:rtl w:val="0"/>
                  </w:rPr>
                </w:r>
              </w:del>
            </w:sdtContent>
          </w:sdt>
        </w:p>
      </w:sdtContent>
    </w:sdt>
    <w:sdt>
      <w:sdtPr>
        <w:id w:val="501585330"/>
        <w:tag w:val="goog_rdk_150"/>
      </w:sdtPr>
      <w:sdtContent>
        <w:p w:rsidR="00000000" w:rsidDel="00000000" w:rsidP="00000000" w:rsidRDefault="00000000" w:rsidRPr="00000000" w14:paraId="0000001F">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142566310"/>
              <w:tag w:val="goog_rdk_149"/>
            </w:sdtPr>
            <w:sdtContent>
              <w:del w:author="Anonymous" w:id="12" w:date="2025-08-29T06:22:43Z">
                <w:r w:rsidDel="00000000" w:rsidR="00000000" w:rsidRPr="00000000">
                  <w:rPr>
                    <w:rFonts w:ascii="Cambria" w:cs="Cambria" w:eastAsia="Cambria" w:hAnsi="Cambria"/>
                    <w:color w:val="000000"/>
                    <w:sz w:val="22"/>
                    <w:szCs w:val="22"/>
                    <w:rtl w:val="0"/>
                  </w:rPr>
                  <w:delText xml:space="preserve">Get API key and URL for NLP-based interaction understanding</w:delText>
                </w:r>
              </w:del>
            </w:sdtContent>
          </w:sdt>
        </w:p>
      </w:sdtContent>
    </w:sdt>
    <w:sdt>
      <w:sdtPr>
        <w:id w:val="1571416849"/>
        <w:tag w:val="goog_rdk_152"/>
      </w:sdtPr>
      <w:sdtContent>
        <w:p w:rsidR="00000000" w:rsidDel="00000000" w:rsidP="00000000" w:rsidRDefault="00000000" w:rsidRPr="00000000" w14:paraId="00000020">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1766423970"/>
              <w:tag w:val="goog_rdk_151"/>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RxNorm API Keys</w:delText>
                </w:r>
                <w:r w:rsidDel="00000000" w:rsidR="00000000" w:rsidRPr="00000000">
                  <w:rPr>
                    <w:rtl w:val="0"/>
                  </w:rPr>
                </w:r>
              </w:del>
            </w:sdtContent>
          </w:sdt>
        </w:p>
      </w:sdtContent>
    </w:sdt>
    <w:sdt>
      <w:sdtPr>
        <w:id w:val="641169446"/>
        <w:tag w:val="goog_rdk_154"/>
      </w:sdtPr>
      <w:sdtContent>
        <w:p w:rsidR="00000000" w:rsidDel="00000000" w:rsidP="00000000" w:rsidRDefault="00000000" w:rsidRPr="00000000" w14:paraId="00000021">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207458242"/>
              <w:tag w:val="goog_rdk_153"/>
            </w:sdtPr>
            <w:sdtContent>
              <w:del w:author="Anonymous" w:id="12" w:date="2025-08-29T06:22:43Z">
                <w:r w:rsidDel="00000000" w:rsidR="00000000" w:rsidRPr="00000000">
                  <w:rPr>
                    <w:rFonts w:ascii="Cambria" w:cs="Cambria" w:eastAsia="Cambria" w:hAnsi="Cambria"/>
                    <w:color w:val="000000"/>
                    <w:sz w:val="22"/>
                    <w:szCs w:val="22"/>
                    <w:rtl w:val="0"/>
                  </w:rPr>
                  <w:delText xml:space="preserve">Sign up for </w:delText>
                </w:r>
                <w:r w:rsidDel="00000000" w:rsidR="00000000" w:rsidRPr="00000000">
                  <w:fldChar w:fldCharType="begin"/>
                </w:r>
                <w:r w:rsidDel="00000000" w:rsidR="00000000" w:rsidRPr="00000000">
                  <w:delInstrText xml:space="preserve">HYPERLINK "https://rxnav.nlm.nih.gov/"</w:del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delText xml:space="preserve">RxNav API</w:delText>
                </w:r>
                <w:r w:rsidDel="00000000" w:rsidR="00000000" w:rsidRPr="00000000">
                  <w:fldChar w:fldCharType="end"/>
                </w:r>
                <w:r w:rsidDel="00000000" w:rsidR="00000000" w:rsidRPr="00000000">
                  <w:rPr>
                    <w:rtl w:val="0"/>
                  </w:rPr>
                </w:r>
              </w:del>
            </w:sdtContent>
          </w:sdt>
        </w:p>
      </w:sdtContent>
    </w:sdt>
    <w:sdt>
      <w:sdtPr>
        <w:id w:val="1547811765"/>
        <w:tag w:val="goog_rdk_156"/>
      </w:sdtPr>
      <w:sdtContent>
        <w:p w:rsidR="00000000" w:rsidDel="00000000" w:rsidP="00000000" w:rsidRDefault="00000000" w:rsidRPr="00000000" w14:paraId="00000022">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363213012"/>
              <w:tag w:val="goog_rdk_155"/>
            </w:sdtPr>
            <w:sdtContent>
              <w:del w:author="Anonymous" w:id="12" w:date="2025-08-29T06:22:43Z">
                <w:r w:rsidDel="00000000" w:rsidR="00000000" w:rsidRPr="00000000">
                  <w:rPr>
                    <w:rFonts w:ascii="Cambria" w:cs="Cambria" w:eastAsia="Cambria" w:hAnsi="Cambria"/>
                    <w:color w:val="000000"/>
                    <w:sz w:val="22"/>
                    <w:szCs w:val="22"/>
                    <w:rtl w:val="0"/>
                  </w:rPr>
                  <w:delText xml:space="preserve">Used to map RxCUI to drug dosages and alternatives</w:delText>
                </w:r>
              </w:del>
            </w:sdtContent>
          </w:sdt>
        </w:p>
      </w:sdtContent>
    </w:sdt>
    <w:sdt>
      <w:sdtPr>
        <w:id w:val="-196108547"/>
        <w:tag w:val="goog_rdk_158"/>
      </w:sdtPr>
      <w:sdtContent>
        <w:p w:rsidR="00000000" w:rsidDel="00000000" w:rsidP="00000000" w:rsidRDefault="00000000" w:rsidRPr="00000000" w14:paraId="00000023">
          <w:pPr>
            <w:numPr>
              <w:ilvl w:val="0"/>
              <w:numId w:val="6"/>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322137284"/>
              <w:tag w:val="goog_rdk_157"/>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Additional Python Libraries</w:delText>
                </w:r>
                <w:r w:rsidDel="00000000" w:rsidR="00000000" w:rsidRPr="00000000">
                  <w:rPr>
                    <w:rtl w:val="0"/>
                  </w:rPr>
                </w:r>
              </w:del>
            </w:sdtContent>
          </w:sdt>
        </w:p>
      </w:sdtContent>
    </w:sdt>
    <w:sdt>
      <w:sdtPr>
        <w:id w:val="-1141153369"/>
        <w:tag w:val="goog_rdk_160"/>
      </w:sdtPr>
      <w:sdtContent>
        <w:p w:rsidR="00000000" w:rsidDel="00000000" w:rsidP="00000000" w:rsidRDefault="00000000" w:rsidRPr="00000000" w14:paraId="00000024">
          <w:pPr>
            <w:numPr>
              <w:ilvl w:val="1"/>
              <w:numId w:val="6"/>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20605190"/>
              <w:tag w:val="goog_rdk_159"/>
            </w:sdtPr>
            <w:sdtContent>
              <w:del w:author="Anonymous" w:id="12" w:date="2025-08-29T06:22:43Z">
                <w:r w:rsidDel="00000000" w:rsidR="00000000" w:rsidRPr="00000000">
                  <w:rPr>
                    <w:rFonts w:ascii="Cambria" w:cs="Cambria" w:eastAsia="Cambria" w:hAnsi="Cambria"/>
                    <w:color w:val="000000"/>
                    <w:sz w:val="22"/>
                    <w:szCs w:val="22"/>
                    <w:rtl w:val="0"/>
                  </w:rPr>
                  <w:delText xml:space="preserve">requests, pandas, numpy, fastapi, streamlit</w:delText>
                </w:r>
              </w:del>
            </w:sdtContent>
          </w:sdt>
        </w:p>
      </w:sdtContent>
    </w:sdt>
    <w:sdt>
      <w:sdtPr>
        <w:id w:val="245783512"/>
        <w:tag w:val="goog_rdk_162"/>
      </w:sdtPr>
      <w:sdtContent>
        <w:p w:rsidR="00000000" w:rsidDel="00000000" w:rsidP="00000000" w:rsidRDefault="00000000" w:rsidRPr="00000000" w14:paraId="00000025">
          <w:pPr>
            <w:numPr>
              <w:ilvl w:val="1"/>
              <w:numId w:val="6"/>
            </w:numPr>
            <w:spacing w:after="280" w:before="0" w:line="240" w:lineRule="auto"/>
            <w:ind w:left="1440" w:hanging="360"/>
            <w:jc w:val="both"/>
            <w:rPr>
              <w:del w:author="Anonymous" w:id="12" w:date="2025-08-29T06:22:43Z"/>
              <w:rFonts w:ascii="Cambria" w:cs="Cambria" w:eastAsia="Cambria" w:hAnsi="Cambria"/>
              <w:color w:val="000000"/>
              <w:sz w:val="22"/>
              <w:szCs w:val="22"/>
            </w:rPr>
          </w:pPr>
          <w:sdt>
            <w:sdtPr>
              <w:id w:val="666199644"/>
              <w:tag w:val="goog_rdk_161"/>
            </w:sdtPr>
            <w:sdtContent>
              <w:del w:author="Anonymous" w:id="12" w:date="2025-08-29T06:22:43Z">
                <w:r w:rsidDel="00000000" w:rsidR="00000000" w:rsidRPr="00000000">
                  <w:rPr>
                    <w:rFonts w:ascii="Cambria" w:cs="Cambria" w:eastAsia="Cambria" w:hAnsi="Cambria"/>
                    <w:color w:val="000000"/>
                    <w:sz w:val="22"/>
                    <w:szCs w:val="22"/>
                    <w:rtl w:val="0"/>
                  </w:rPr>
                  <w:delText xml:space="preserve">Install via pip install -r requirements.txt</w:delText>
                </w:r>
              </w:del>
            </w:sdtContent>
          </w:sdt>
        </w:p>
      </w:sdtContent>
    </w:sdt>
    <w:sdt>
      <w:sdtPr>
        <w:id w:val="1409273361"/>
        <w:tag w:val="goog_rdk_164"/>
      </w:sdtPr>
      <w:sdtContent>
        <w:p w:rsidR="00000000" w:rsidDel="00000000" w:rsidP="00000000" w:rsidRDefault="00000000" w:rsidRPr="00000000" w14:paraId="00000026">
          <w:pPr>
            <w:tabs>
              <w:tab w:val="left" w:leader="none" w:pos="3929"/>
            </w:tabs>
            <w:jc w:val="both"/>
            <w:rPr>
              <w:del w:author="Anonymous" w:id="12" w:date="2025-08-29T06:22:43Z"/>
              <w:rFonts w:ascii="Cambria" w:cs="Cambria" w:eastAsia="Cambria" w:hAnsi="Cambria"/>
              <w:sz w:val="22"/>
              <w:szCs w:val="22"/>
            </w:rPr>
          </w:pPr>
          <w:sdt>
            <w:sdtPr>
              <w:id w:val="-287051302"/>
              <w:tag w:val="goog_rdk_163"/>
            </w:sdtPr>
            <w:sdtContent>
              <w:del w:author="Anonymous" w:id="12" w:date="2025-08-29T06:22:43Z">
                <w:r w:rsidDel="00000000" w:rsidR="00000000" w:rsidRPr="00000000">
                  <w:rPr>
                    <w:rtl w:val="0"/>
                  </w:rPr>
                </w:r>
              </w:del>
            </w:sdtContent>
          </w:sdt>
        </w:p>
      </w:sdtContent>
    </w:sdt>
    <w:sdt>
      <w:sdtPr>
        <w:id w:val="-149569163"/>
        <w:tag w:val="goog_rdk_166"/>
      </w:sdtPr>
      <w:sdtContent>
        <w:p w:rsidR="00000000" w:rsidDel="00000000" w:rsidP="00000000" w:rsidRDefault="00000000" w:rsidRPr="00000000" w14:paraId="00000027">
          <w:pPr>
            <w:spacing w:after="0" w:line="240" w:lineRule="auto"/>
            <w:jc w:val="both"/>
            <w:rPr>
              <w:del w:author="Anonymous" w:id="12" w:date="2025-08-29T06:22:43Z"/>
              <w:rFonts w:ascii="Cambria" w:cs="Cambria" w:eastAsia="Cambria" w:hAnsi="Cambria"/>
              <w:b w:val="1"/>
            </w:rPr>
          </w:pPr>
          <w:sdt>
            <w:sdtPr>
              <w:id w:val="1895221601"/>
              <w:tag w:val="goog_rdk_165"/>
            </w:sdtPr>
            <w:sdtContent>
              <w:del w:author="Anonymous" w:id="12" w:date="2025-08-29T06:22:43Z">
                <w:r w:rsidDel="00000000" w:rsidR="00000000" w:rsidRPr="00000000">
                  <w:rPr>
                    <w:rFonts w:ascii="Cambria" w:cs="Cambria" w:eastAsia="Cambria" w:hAnsi="Cambria"/>
                    <w:b w:val="1"/>
                    <w:rtl w:val="0"/>
                  </w:rPr>
                  <w:delText xml:space="preserve">Project Flow:</w:delText>
                </w:r>
              </w:del>
            </w:sdtContent>
          </w:sdt>
        </w:p>
      </w:sdtContent>
    </w:sdt>
    <w:sdt>
      <w:sdtPr>
        <w:id w:val="498255381"/>
        <w:tag w:val="goog_rdk_168"/>
      </w:sdtPr>
      <w:sdtContent>
        <w:p w:rsidR="00000000" w:rsidDel="00000000" w:rsidP="00000000" w:rsidRDefault="00000000" w:rsidRPr="00000000" w14:paraId="00000028">
          <w:pPr>
            <w:spacing w:after="0" w:line="240" w:lineRule="auto"/>
            <w:jc w:val="both"/>
            <w:rPr>
              <w:del w:author="Anonymous" w:id="12" w:date="2025-08-29T06:22:43Z"/>
              <w:rFonts w:ascii="Cambria" w:cs="Cambria" w:eastAsia="Cambria" w:hAnsi="Cambria"/>
              <w:b w:val="1"/>
            </w:rPr>
          </w:pPr>
          <w:sdt>
            <w:sdtPr>
              <w:id w:val="-686985828"/>
              <w:tag w:val="goog_rdk_167"/>
            </w:sdtPr>
            <w:sdtContent>
              <w:del w:author="Anonymous" w:id="12" w:date="2025-08-29T06:22:43Z">
                <w:r w:rsidDel="00000000" w:rsidR="00000000" w:rsidRPr="00000000">
                  <w:rPr>
                    <w:rtl w:val="0"/>
                  </w:rPr>
                </w:r>
              </w:del>
            </w:sdtContent>
          </w:sdt>
        </w:p>
      </w:sdtContent>
    </w:sdt>
    <w:sdt>
      <w:sdtPr>
        <w:id w:val="-128278766"/>
        <w:tag w:val="goog_rdk_170"/>
      </w:sdtPr>
      <w:sdtContent>
        <w:p w:rsidR="00000000" w:rsidDel="00000000" w:rsidP="00000000" w:rsidRDefault="00000000" w:rsidRPr="00000000" w14:paraId="00000029">
          <w:pPr>
            <w:spacing w:after="0" w:line="240" w:lineRule="auto"/>
            <w:jc w:val="both"/>
            <w:rPr>
              <w:del w:author="Anonymous" w:id="12" w:date="2025-08-29T06:22:43Z"/>
              <w:rFonts w:ascii="Cambria" w:cs="Cambria" w:eastAsia="Cambria" w:hAnsi="Cambria"/>
              <w:sz w:val="22"/>
              <w:szCs w:val="22"/>
            </w:rPr>
          </w:pPr>
          <w:sdt>
            <w:sdtPr>
              <w:id w:val="1430224483"/>
              <w:tag w:val="goog_rdk_169"/>
            </w:sdtPr>
            <w:sdtContent>
              <w:del w:author="Anonymous" w:id="12" w:date="2025-08-29T06:22:43Z">
                <w:r w:rsidDel="00000000" w:rsidR="00000000" w:rsidRPr="00000000">
                  <w:rPr>
                    <w:rFonts w:ascii="Cambria" w:cs="Cambria" w:eastAsia="Cambria" w:hAnsi="Cambria"/>
                    <w:sz w:val="22"/>
                    <w:szCs w:val="22"/>
                    <w:rtl w:val="0"/>
                  </w:rPr>
                  <w:delText xml:space="preserve">Milestone 1: Data Acquisition and Integration</w:delText>
                </w:r>
              </w:del>
            </w:sdtContent>
          </w:sdt>
        </w:p>
      </w:sdtContent>
    </w:sdt>
    <w:sdt>
      <w:sdtPr>
        <w:id w:val="-1608561361"/>
        <w:tag w:val="goog_rdk_172"/>
      </w:sdtPr>
      <w:sdtContent>
        <w:p w:rsidR="00000000" w:rsidDel="00000000" w:rsidP="00000000" w:rsidRDefault="00000000" w:rsidRPr="00000000" w14:paraId="0000002A">
          <w:pPr>
            <w:spacing w:after="0" w:line="240" w:lineRule="auto"/>
            <w:jc w:val="both"/>
            <w:rPr>
              <w:del w:author="Anonymous" w:id="12" w:date="2025-08-29T06:22:43Z"/>
              <w:rFonts w:ascii="Cambria" w:cs="Cambria" w:eastAsia="Cambria" w:hAnsi="Cambria"/>
              <w:sz w:val="22"/>
              <w:szCs w:val="22"/>
            </w:rPr>
          </w:pPr>
          <w:sdt>
            <w:sdtPr>
              <w:id w:val="1900086861"/>
              <w:tag w:val="goog_rdk_171"/>
            </w:sdtPr>
            <w:sdtContent>
              <w:del w:author="Anonymous" w:id="12" w:date="2025-08-29T06:22:43Z">
                <w:r w:rsidDel="00000000" w:rsidR="00000000" w:rsidRPr="00000000">
                  <w:rPr>
                    <w:rFonts w:ascii="Cambria" w:cs="Cambria" w:eastAsia="Cambria" w:hAnsi="Cambria"/>
                    <w:sz w:val="22"/>
                    <w:szCs w:val="22"/>
                    <w:rtl w:val="0"/>
                  </w:rPr>
                  <w:delText xml:space="preserve">Activity 1.1: Dataset Download </w:delText>
                </w:r>
              </w:del>
            </w:sdtContent>
          </w:sdt>
        </w:p>
      </w:sdtContent>
    </w:sdt>
    <w:sdt>
      <w:sdtPr>
        <w:id w:val="125168905"/>
        <w:tag w:val="goog_rdk_174"/>
      </w:sdtPr>
      <w:sdtContent>
        <w:p w:rsidR="00000000" w:rsidDel="00000000" w:rsidP="00000000" w:rsidRDefault="00000000" w:rsidRPr="00000000" w14:paraId="0000002B">
          <w:pPr>
            <w:spacing w:after="0" w:line="240" w:lineRule="auto"/>
            <w:jc w:val="both"/>
            <w:rPr>
              <w:del w:author="Anonymous" w:id="12" w:date="2025-08-29T06:22:43Z"/>
              <w:rFonts w:ascii="Cambria" w:cs="Cambria" w:eastAsia="Cambria" w:hAnsi="Cambria"/>
              <w:sz w:val="22"/>
              <w:szCs w:val="22"/>
            </w:rPr>
          </w:pPr>
          <w:sdt>
            <w:sdtPr>
              <w:id w:val="-1081658208"/>
              <w:tag w:val="goog_rdk_173"/>
            </w:sdtPr>
            <w:sdtContent>
              <w:del w:author="Anonymous" w:id="12" w:date="2025-08-29T06:22:43Z">
                <w:r w:rsidDel="00000000" w:rsidR="00000000" w:rsidRPr="00000000">
                  <w:rPr>
                    <w:rFonts w:ascii="Cambria" w:cs="Cambria" w:eastAsia="Cambria" w:hAnsi="Cambria"/>
                    <w:sz w:val="22"/>
                    <w:szCs w:val="22"/>
                    <w:rtl w:val="0"/>
                  </w:rPr>
                  <w:delText xml:space="preserve">Activity 1.2:  Dataset mapping and Preparation</w:delText>
                </w:r>
              </w:del>
            </w:sdtContent>
          </w:sdt>
        </w:p>
      </w:sdtContent>
    </w:sdt>
    <w:sdt>
      <w:sdtPr>
        <w:id w:val="1810047832"/>
        <w:tag w:val="goog_rdk_176"/>
      </w:sdtPr>
      <w:sdtContent>
        <w:p w:rsidR="00000000" w:rsidDel="00000000" w:rsidP="00000000" w:rsidRDefault="00000000" w:rsidRPr="00000000" w14:paraId="0000002C">
          <w:pPr>
            <w:spacing w:after="0" w:line="240" w:lineRule="auto"/>
            <w:jc w:val="both"/>
            <w:rPr>
              <w:del w:author="Anonymous" w:id="12" w:date="2025-08-29T06:22:43Z"/>
              <w:rFonts w:ascii="Cambria" w:cs="Cambria" w:eastAsia="Cambria" w:hAnsi="Cambria"/>
              <w:sz w:val="22"/>
              <w:szCs w:val="22"/>
            </w:rPr>
          </w:pPr>
          <w:sdt>
            <w:sdtPr>
              <w:id w:val="-1754541165"/>
              <w:tag w:val="goog_rdk_175"/>
            </w:sdtPr>
            <w:sdtContent>
              <w:del w:author="Anonymous" w:id="12" w:date="2025-08-29T06:22:43Z">
                <w:r w:rsidDel="00000000" w:rsidR="00000000" w:rsidRPr="00000000">
                  <w:rPr>
                    <w:rtl w:val="0"/>
                  </w:rPr>
                </w:r>
              </w:del>
            </w:sdtContent>
          </w:sdt>
        </w:p>
      </w:sdtContent>
    </w:sdt>
    <w:sdt>
      <w:sdtPr>
        <w:id w:val="1076280175"/>
        <w:tag w:val="goog_rdk_178"/>
      </w:sdtPr>
      <w:sdtContent>
        <w:p w:rsidR="00000000" w:rsidDel="00000000" w:rsidP="00000000" w:rsidRDefault="00000000" w:rsidRPr="00000000" w14:paraId="0000002D">
          <w:pPr>
            <w:spacing w:after="0" w:line="240" w:lineRule="auto"/>
            <w:jc w:val="both"/>
            <w:rPr>
              <w:del w:author="Anonymous" w:id="12" w:date="2025-08-29T06:22:43Z"/>
              <w:rFonts w:ascii="Cambria" w:cs="Cambria" w:eastAsia="Cambria" w:hAnsi="Cambria"/>
              <w:sz w:val="22"/>
              <w:szCs w:val="22"/>
            </w:rPr>
          </w:pPr>
          <w:sdt>
            <w:sdtPr>
              <w:id w:val="-905108370"/>
              <w:tag w:val="goog_rdk_177"/>
            </w:sdtPr>
            <w:sdtContent>
              <w:del w:author="Anonymous" w:id="12" w:date="2025-08-29T06:22:43Z">
                <w:r w:rsidDel="00000000" w:rsidR="00000000" w:rsidRPr="00000000">
                  <w:rPr>
                    <w:rFonts w:ascii="Cambria" w:cs="Cambria" w:eastAsia="Cambria" w:hAnsi="Cambria"/>
                    <w:sz w:val="22"/>
                    <w:szCs w:val="22"/>
                    <w:rtl w:val="0"/>
                  </w:rPr>
                  <w:delText xml:space="preserve">Milestone 2: NLP Model Integration for Drug Extraction and Interaction Understanding</w:delText>
                </w:r>
              </w:del>
            </w:sdtContent>
          </w:sdt>
        </w:p>
      </w:sdtContent>
    </w:sdt>
    <w:sdt>
      <w:sdtPr>
        <w:id w:val="-1016032914"/>
        <w:tag w:val="goog_rdk_180"/>
      </w:sdtPr>
      <w:sdtContent>
        <w:p w:rsidR="00000000" w:rsidDel="00000000" w:rsidP="00000000" w:rsidRDefault="00000000" w:rsidRPr="00000000" w14:paraId="0000002E">
          <w:pPr>
            <w:spacing w:after="0" w:line="240" w:lineRule="auto"/>
            <w:jc w:val="both"/>
            <w:rPr>
              <w:del w:author="Anonymous" w:id="12" w:date="2025-08-29T06:22:43Z"/>
              <w:rFonts w:ascii="Cambria" w:cs="Cambria" w:eastAsia="Cambria" w:hAnsi="Cambria"/>
              <w:sz w:val="22"/>
              <w:szCs w:val="22"/>
            </w:rPr>
          </w:pPr>
          <w:sdt>
            <w:sdtPr>
              <w:id w:val="-2057421699"/>
              <w:tag w:val="goog_rdk_179"/>
            </w:sdtPr>
            <w:sdtContent>
              <w:del w:author="Anonymous" w:id="12" w:date="2025-08-29T06:22:43Z">
                <w:r w:rsidDel="00000000" w:rsidR="00000000" w:rsidRPr="00000000">
                  <w:rPr>
                    <w:rFonts w:ascii="Cambria" w:cs="Cambria" w:eastAsia="Cambria" w:hAnsi="Cambria"/>
                    <w:sz w:val="22"/>
                    <w:szCs w:val="22"/>
                    <w:rtl w:val="0"/>
                  </w:rPr>
                  <w:delText xml:space="preserve">Activity 2.1: Named Entity Recognition</w:delText>
                </w:r>
              </w:del>
            </w:sdtContent>
          </w:sdt>
        </w:p>
      </w:sdtContent>
    </w:sdt>
    <w:sdt>
      <w:sdtPr>
        <w:id w:val="-1795553765"/>
        <w:tag w:val="goog_rdk_182"/>
      </w:sdtPr>
      <w:sdtContent>
        <w:p w:rsidR="00000000" w:rsidDel="00000000" w:rsidP="00000000" w:rsidRDefault="00000000" w:rsidRPr="00000000" w14:paraId="0000002F">
          <w:pPr>
            <w:spacing w:after="0" w:line="240" w:lineRule="auto"/>
            <w:jc w:val="both"/>
            <w:rPr>
              <w:del w:author="Anonymous" w:id="12" w:date="2025-08-29T06:22:43Z"/>
              <w:rFonts w:ascii="Cambria" w:cs="Cambria" w:eastAsia="Cambria" w:hAnsi="Cambria"/>
              <w:sz w:val="22"/>
              <w:szCs w:val="22"/>
            </w:rPr>
          </w:pPr>
          <w:sdt>
            <w:sdtPr>
              <w:id w:val="364960756"/>
              <w:tag w:val="goog_rdk_181"/>
            </w:sdtPr>
            <w:sdtContent>
              <w:del w:author="Anonymous" w:id="12" w:date="2025-08-29T06:22:43Z">
                <w:r w:rsidDel="00000000" w:rsidR="00000000" w:rsidRPr="00000000">
                  <w:rPr>
                    <w:rFonts w:ascii="Cambria" w:cs="Cambria" w:eastAsia="Cambria" w:hAnsi="Cambria"/>
                    <w:sz w:val="22"/>
                    <w:szCs w:val="22"/>
                    <w:rtl w:val="0"/>
                  </w:rPr>
                  <w:delText xml:space="preserve">Activity 2.2: IBM Watson NLP for Interaction Context</w:delText>
                </w:r>
              </w:del>
            </w:sdtContent>
          </w:sdt>
        </w:p>
      </w:sdtContent>
    </w:sdt>
    <w:sdt>
      <w:sdtPr>
        <w:id w:val="-996607193"/>
        <w:tag w:val="goog_rdk_184"/>
      </w:sdtPr>
      <w:sdtContent>
        <w:p w:rsidR="00000000" w:rsidDel="00000000" w:rsidP="00000000" w:rsidRDefault="00000000" w:rsidRPr="00000000" w14:paraId="00000030">
          <w:pPr>
            <w:spacing w:after="0" w:line="240" w:lineRule="auto"/>
            <w:jc w:val="both"/>
            <w:rPr>
              <w:del w:author="Anonymous" w:id="12" w:date="2025-08-29T06:22:43Z"/>
              <w:rFonts w:ascii="Cambria" w:cs="Cambria" w:eastAsia="Cambria" w:hAnsi="Cambria"/>
              <w:sz w:val="22"/>
              <w:szCs w:val="22"/>
            </w:rPr>
          </w:pPr>
          <w:sdt>
            <w:sdtPr>
              <w:id w:val="1544667536"/>
              <w:tag w:val="goog_rdk_183"/>
            </w:sdtPr>
            <w:sdtContent>
              <w:del w:author="Anonymous" w:id="12" w:date="2025-08-29T06:22:43Z">
                <w:r w:rsidDel="00000000" w:rsidR="00000000" w:rsidRPr="00000000">
                  <w:rPr>
                    <w:rFonts w:ascii="Cambria" w:cs="Cambria" w:eastAsia="Cambria" w:hAnsi="Cambria"/>
                    <w:sz w:val="22"/>
                    <w:szCs w:val="22"/>
                    <w:rtl w:val="0"/>
                  </w:rPr>
                  <w:delText xml:space="preserve">Activity 3.3: </w:delText>
                </w:r>
                <w:r w:rsidDel="00000000" w:rsidR="00000000" w:rsidRPr="00000000">
                  <w:rPr>
                    <w:rFonts w:ascii="Cambria" w:cs="Cambria" w:eastAsia="Cambria" w:hAnsi="Cambria"/>
                    <w:color w:val="000000"/>
                    <w:sz w:val="22"/>
                    <w:szCs w:val="22"/>
                    <w:rtl w:val="0"/>
                  </w:rPr>
                  <w:delText xml:space="preserve">Integration of both the models</w:delText>
                </w:r>
                <w:r w:rsidDel="00000000" w:rsidR="00000000" w:rsidRPr="00000000">
                  <w:rPr>
                    <w:rtl w:val="0"/>
                  </w:rPr>
                </w:r>
              </w:del>
            </w:sdtContent>
          </w:sdt>
        </w:p>
      </w:sdtContent>
    </w:sdt>
    <w:sdt>
      <w:sdtPr>
        <w:id w:val="-575731360"/>
        <w:tag w:val="goog_rdk_186"/>
      </w:sdtPr>
      <w:sdtContent>
        <w:p w:rsidR="00000000" w:rsidDel="00000000" w:rsidP="00000000" w:rsidRDefault="00000000" w:rsidRPr="00000000" w14:paraId="00000031">
          <w:pPr>
            <w:spacing w:after="0" w:line="240" w:lineRule="auto"/>
            <w:jc w:val="both"/>
            <w:rPr>
              <w:del w:author="Anonymous" w:id="12" w:date="2025-08-29T06:22:43Z"/>
              <w:rFonts w:ascii="Cambria" w:cs="Cambria" w:eastAsia="Cambria" w:hAnsi="Cambria"/>
              <w:sz w:val="22"/>
              <w:szCs w:val="22"/>
            </w:rPr>
          </w:pPr>
          <w:sdt>
            <w:sdtPr>
              <w:id w:val="2019694241"/>
              <w:tag w:val="goog_rdk_185"/>
            </w:sdtPr>
            <w:sdtContent>
              <w:del w:author="Anonymous" w:id="12" w:date="2025-08-29T06:22:43Z">
                <w:r w:rsidDel="00000000" w:rsidR="00000000" w:rsidRPr="00000000">
                  <w:rPr>
                    <w:rtl w:val="0"/>
                  </w:rPr>
                </w:r>
              </w:del>
            </w:sdtContent>
          </w:sdt>
        </w:p>
      </w:sdtContent>
    </w:sdt>
    <w:sdt>
      <w:sdtPr>
        <w:id w:val="2055862570"/>
        <w:tag w:val="goog_rdk_188"/>
      </w:sdtPr>
      <w:sdtContent>
        <w:p w:rsidR="00000000" w:rsidDel="00000000" w:rsidP="00000000" w:rsidRDefault="00000000" w:rsidRPr="00000000" w14:paraId="00000032">
          <w:pPr>
            <w:spacing w:after="0" w:line="240" w:lineRule="auto"/>
            <w:jc w:val="both"/>
            <w:rPr>
              <w:del w:author="Anonymous" w:id="12" w:date="2025-08-29T06:22:43Z"/>
              <w:rFonts w:ascii="Cambria" w:cs="Cambria" w:eastAsia="Cambria" w:hAnsi="Cambria"/>
              <w:sz w:val="22"/>
              <w:szCs w:val="22"/>
            </w:rPr>
          </w:pPr>
          <w:sdt>
            <w:sdtPr>
              <w:id w:val="1519352166"/>
              <w:tag w:val="goog_rdk_187"/>
            </w:sdtPr>
            <w:sdtContent>
              <w:del w:author="Anonymous" w:id="12" w:date="2025-08-29T06:22:43Z">
                <w:r w:rsidDel="00000000" w:rsidR="00000000" w:rsidRPr="00000000">
                  <w:rPr>
                    <w:rFonts w:ascii="Cambria" w:cs="Cambria" w:eastAsia="Cambria" w:hAnsi="Cambria"/>
                    <w:sz w:val="22"/>
                    <w:szCs w:val="22"/>
                    <w:rtl w:val="0"/>
                  </w:rPr>
                  <w:delText xml:space="preserve">Milestone 3: Dosage Verification and Alternative Recommendations</w:delText>
                </w:r>
              </w:del>
            </w:sdtContent>
          </w:sdt>
        </w:p>
      </w:sdtContent>
    </w:sdt>
    <w:sdt>
      <w:sdtPr>
        <w:id w:val="1898704591"/>
        <w:tag w:val="goog_rdk_190"/>
      </w:sdtPr>
      <w:sdtContent>
        <w:p w:rsidR="00000000" w:rsidDel="00000000" w:rsidP="00000000" w:rsidRDefault="00000000" w:rsidRPr="00000000" w14:paraId="00000033">
          <w:pPr>
            <w:spacing w:after="0" w:line="240" w:lineRule="auto"/>
            <w:jc w:val="both"/>
            <w:rPr>
              <w:del w:author="Anonymous" w:id="12" w:date="2025-08-29T06:22:43Z"/>
              <w:rFonts w:ascii="Cambria" w:cs="Cambria" w:eastAsia="Cambria" w:hAnsi="Cambria"/>
              <w:sz w:val="22"/>
              <w:szCs w:val="22"/>
            </w:rPr>
          </w:pPr>
          <w:sdt>
            <w:sdtPr>
              <w:id w:val="1926085635"/>
              <w:tag w:val="goog_rdk_189"/>
            </w:sdtPr>
            <w:sdtContent>
              <w:del w:author="Anonymous" w:id="12" w:date="2025-08-29T06:22:43Z">
                <w:r w:rsidDel="00000000" w:rsidR="00000000" w:rsidRPr="00000000">
                  <w:rPr>
                    <w:rFonts w:ascii="Cambria" w:cs="Cambria" w:eastAsia="Cambria" w:hAnsi="Cambria"/>
                    <w:sz w:val="22"/>
                    <w:szCs w:val="22"/>
                    <w:rtl w:val="0"/>
                  </w:rPr>
                  <w:delText xml:space="preserve">Activity 3.1: RxNorm API Usage</w:delText>
                </w:r>
              </w:del>
            </w:sdtContent>
          </w:sdt>
        </w:p>
      </w:sdtContent>
    </w:sdt>
    <w:sdt>
      <w:sdtPr>
        <w:id w:val="-1611008779"/>
        <w:tag w:val="goog_rdk_192"/>
      </w:sdtPr>
      <w:sdtContent>
        <w:p w:rsidR="00000000" w:rsidDel="00000000" w:rsidP="00000000" w:rsidRDefault="00000000" w:rsidRPr="00000000" w14:paraId="00000034">
          <w:pPr>
            <w:spacing w:after="0" w:line="240" w:lineRule="auto"/>
            <w:jc w:val="both"/>
            <w:rPr>
              <w:del w:author="Anonymous" w:id="12" w:date="2025-08-29T06:22:43Z"/>
              <w:rFonts w:ascii="Cambria" w:cs="Cambria" w:eastAsia="Cambria" w:hAnsi="Cambria"/>
              <w:sz w:val="22"/>
              <w:szCs w:val="22"/>
            </w:rPr>
          </w:pPr>
          <w:sdt>
            <w:sdtPr>
              <w:id w:val="815560842"/>
              <w:tag w:val="goog_rdk_191"/>
            </w:sdtPr>
            <w:sdtContent>
              <w:del w:author="Anonymous" w:id="12" w:date="2025-08-29T06:22:43Z">
                <w:r w:rsidDel="00000000" w:rsidR="00000000" w:rsidRPr="00000000">
                  <w:rPr>
                    <w:rFonts w:ascii="Cambria" w:cs="Cambria" w:eastAsia="Cambria" w:hAnsi="Cambria"/>
                    <w:sz w:val="22"/>
                    <w:szCs w:val="22"/>
                    <w:rtl w:val="0"/>
                  </w:rPr>
                  <w:delText xml:space="preserve">Activity 3.2: Alternative Safe Drug Suggestions</w:delText>
                </w:r>
              </w:del>
            </w:sdtContent>
          </w:sdt>
        </w:p>
      </w:sdtContent>
    </w:sdt>
    <w:sdt>
      <w:sdtPr>
        <w:id w:val="-1237846951"/>
        <w:tag w:val="goog_rdk_194"/>
      </w:sdtPr>
      <w:sdtContent>
        <w:p w:rsidR="00000000" w:rsidDel="00000000" w:rsidP="00000000" w:rsidRDefault="00000000" w:rsidRPr="00000000" w14:paraId="00000035">
          <w:pPr>
            <w:spacing w:after="0" w:line="240" w:lineRule="auto"/>
            <w:jc w:val="both"/>
            <w:rPr>
              <w:del w:author="Anonymous" w:id="12" w:date="2025-08-29T06:22:43Z"/>
              <w:rFonts w:ascii="Cambria" w:cs="Cambria" w:eastAsia="Cambria" w:hAnsi="Cambria"/>
              <w:sz w:val="22"/>
              <w:szCs w:val="22"/>
            </w:rPr>
          </w:pPr>
          <w:sdt>
            <w:sdtPr>
              <w:id w:val="1037263281"/>
              <w:tag w:val="goog_rdk_193"/>
            </w:sdtPr>
            <w:sdtContent>
              <w:del w:author="Anonymous" w:id="12" w:date="2025-08-29T06:22:43Z">
                <w:r w:rsidDel="00000000" w:rsidR="00000000" w:rsidRPr="00000000">
                  <w:rPr>
                    <w:rtl w:val="0"/>
                  </w:rPr>
                </w:r>
              </w:del>
            </w:sdtContent>
          </w:sdt>
        </w:p>
      </w:sdtContent>
    </w:sdt>
    <w:sdt>
      <w:sdtPr>
        <w:id w:val="-110068199"/>
        <w:tag w:val="goog_rdk_196"/>
      </w:sdtPr>
      <w:sdtContent>
        <w:p w:rsidR="00000000" w:rsidDel="00000000" w:rsidP="00000000" w:rsidRDefault="00000000" w:rsidRPr="00000000" w14:paraId="00000036">
          <w:pPr>
            <w:spacing w:after="0" w:line="240" w:lineRule="auto"/>
            <w:jc w:val="both"/>
            <w:rPr>
              <w:del w:author="Anonymous" w:id="12" w:date="2025-08-29T06:22:43Z"/>
              <w:rFonts w:ascii="Cambria" w:cs="Cambria" w:eastAsia="Cambria" w:hAnsi="Cambria"/>
              <w:sz w:val="22"/>
              <w:szCs w:val="22"/>
            </w:rPr>
          </w:pPr>
          <w:sdt>
            <w:sdtPr>
              <w:id w:val="-150166587"/>
              <w:tag w:val="goog_rdk_195"/>
            </w:sdtPr>
            <w:sdtContent>
              <w:del w:author="Anonymous" w:id="12" w:date="2025-08-29T06:22:43Z">
                <w:r w:rsidDel="00000000" w:rsidR="00000000" w:rsidRPr="00000000">
                  <w:rPr>
                    <w:rFonts w:ascii="Cambria" w:cs="Cambria" w:eastAsia="Cambria" w:hAnsi="Cambria"/>
                    <w:sz w:val="22"/>
                    <w:szCs w:val="22"/>
                    <w:rtl w:val="0"/>
                  </w:rPr>
                  <w:delText xml:space="preserve">Milestone 4: Backend and Frontend Development</w:delText>
                </w:r>
              </w:del>
            </w:sdtContent>
          </w:sdt>
        </w:p>
      </w:sdtContent>
    </w:sdt>
    <w:sdt>
      <w:sdtPr>
        <w:id w:val="1994745018"/>
        <w:tag w:val="goog_rdk_198"/>
      </w:sdtPr>
      <w:sdtContent>
        <w:p w:rsidR="00000000" w:rsidDel="00000000" w:rsidP="00000000" w:rsidRDefault="00000000" w:rsidRPr="00000000" w14:paraId="00000037">
          <w:pPr>
            <w:spacing w:after="0" w:line="240" w:lineRule="auto"/>
            <w:jc w:val="both"/>
            <w:rPr>
              <w:del w:author="Anonymous" w:id="12" w:date="2025-08-29T06:22:43Z"/>
              <w:rFonts w:ascii="Cambria" w:cs="Cambria" w:eastAsia="Cambria" w:hAnsi="Cambria"/>
              <w:sz w:val="22"/>
              <w:szCs w:val="22"/>
            </w:rPr>
          </w:pPr>
          <w:sdt>
            <w:sdtPr>
              <w:id w:val="1204808595"/>
              <w:tag w:val="goog_rdk_197"/>
            </w:sdtPr>
            <w:sdtContent>
              <w:del w:author="Anonymous" w:id="12" w:date="2025-08-29T06:22:43Z">
                <w:r w:rsidDel="00000000" w:rsidR="00000000" w:rsidRPr="00000000">
                  <w:rPr>
                    <w:rFonts w:ascii="Cambria" w:cs="Cambria" w:eastAsia="Cambria" w:hAnsi="Cambria"/>
                    <w:sz w:val="22"/>
                    <w:szCs w:val="22"/>
                    <w:rtl w:val="0"/>
                  </w:rPr>
                  <w:delText xml:space="preserve">Activity 4.1: FastAPI Backend</w:delText>
                </w:r>
              </w:del>
            </w:sdtContent>
          </w:sdt>
        </w:p>
      </w:sdtContent>
    </w:sdt>
    <w:sdt>
      <w:sdtPr>
        <w:id w:val="-1130242393"/>
        <w:tag w:val="goog_rdk_200"/>
      </w:sdtPr>
      <w:sdtContent>
        <w:p w:rsidR="00000000" w:rsidDel="00000000" w:rsidP="00000000" w:rsidRDefault="00000000" w:rsidRPr="00000000" w14:paraId="00000038">
          <w:pPr>
            <w:tabs>
              <w:tab w:val="left" w:leader="none" w:pos="3929"/>
            </w:tabs>
            <w:jc w:val="both"/>
            <w:rPr>
              <w:del w:author="Anonymous" w:id="12" w:date="2025-08-29T06:22:43Z"/>
              <w:rFonts w:ascii="Cambria" w:cs="Cambria" w:eastAsia="Cambria" w:hAnsi="Cambria"/>
              <w:sz w:val="22"/>
              <w:szCs w:val="22"/>
            </w:rPr>
          </w:pPr>
          <w:sdt>
            <w:sdtPr>
              <w:id w:val="410232916"/>
              <w:tag w:val="goog_rdk_199"/>
            </w:sdtPr>
            <w:sdtContent>
              <w:del w:author="Anonymous" w:id="12" w:date="2025-08-29T06:22:43Z">
                <w:r w:rsidDel="00000000" w:rsidR="00000000" w:rsidRPr="00000000">
                  <w:rPr>
                    <w:rFonts w:ascii="Cambria" w:cs="Cambria" w:eastAsia="Cambria" w:hAnsi="Cambria"/>
                    <w:sz w:val="22"/>
                    <w:szCs w:val="22"/>
                    <w:rtl w:val="0"/>
                  </w:rPr>
                  <w:delText xml:space="preserve">Activity 4.2: Streamlit Frontend</w:delText>
                </w:r>
              </w:del>
            </w:sdtContent>
          </w:sdt>
        </w:p>
      </w:sdtContent>
    </w:sdt>
    <w:sdt>
      <w:sdtPr>
        <w:id w:val="-1991836023"/>
        <w:tag w:val="goog_rdk_202"/>
      </w:sdtPr>
      <w:sdtContent>
        <w:p w:rsidR="00000000" w:rsidDel="00000000" w:rsidP="00000000" w:rsidRDefault="00000000" w:rsidRPr="00000000" w14:paraId="00000039">
          <w:pPr>
            <w:tabs>
              <w:tab w:val="left" w:leader="none" w:pos="3929"/>
            </w:tabs>
            <w:jc w:val="both"/>
            <w:rPr>
              <w:del w:author="Anonymous" w:id="12" w:date="2025-08-29T06:22:43Z"/>
              <w:rFonts w:ascii="Cambria" w:cs="Cambria" w:eastAsia="Cambria" w:hAnsi="Cambria"/>
              <w:sz w:val="22"/>
              <w:szCs w:val="22"/>
            </w:rPr>
          </w:pPr>
          <w:sdt>
            <w:sdtPr>
              <w:id w:val="1197943363"/>
              <w:tag w:val="goog_rdk_201"/>
            </w:sdtPr>
            <w:sdtContent>
              <w:del w:author="Anonymous" w:id="12" w:date="2025-08-29T06:22:43Z">
                <w:r w:rsidDel="00000000" w:rsidR="00000000" w:rsidRPr="00000000">
                  <w:rPr>
                    <w:rtl w:val="0"/>
                  </w:rPr>
                </w:r>
              </w:del>
            </w:sdtContent>
          </w:sdt>
        </w:p>
      </w:sdtContent>
    </w:sdt>
    <w:sdt>
      <w:sdtPr>
        <w:id w:val="-1661166043"/>
        <w:tag w:val="goog_rdk_204"/>
      </w:sdtPr>
      <w:sdtContent>
        <w:p w:rsidR="00000000" w:rsidDel="00000000" w:rsidP="00000000" w:rsidRDefault="00000000" w:rsidRPr="00000000" w14:paraId="0000003A">
          <w:pPr>
            <w:tabs>
              <w:tab w:val="left" w:leader="none" w:pos="3929"/>
            </w:tabs>
            <w:jc w:val="both"/>
            <w:rPr>
              <w:del w:author="Anonymous" w:id="12" w:date="2025-08-29T06:22:43Z"/>
              <w:rFonts w:ascii="Cambria" w:cs="Cambria" w:eastAsia="Cambria" w:hAnsi="Cambria"/>
              <w:sz w:val="22"/>
              <w:szCs w:val="22"/>
            </w:rPr>
          </w:pPr>
          <w:sdt>
            <w:sdtPr>
              <w:id w:val="-534834480"/>
              <w:tag w:val="goog_rdk_203"/>
            </w:sdtPr>
            <w:sdtContent>
              <w:del w:author="Anonymous" w:id="12" w:date="2025-08-29T06:22:43Z">
                <w:r w:rsidDel="00000000" w:rsidR="00000000" w:rsidRPr="00000000">
                  <w:rPr>
                    <w:rtl w:val="0"/>
                  </w:rPr>
                </w:r>
              </w:del>
            </w:sdtContent>
          </w:sdt>
        </w:p>
      </w:sdtContent>
    </w:sdt>
    <w:sdt>
      <w:sdtPr>
        <w:id w:val="1811524340"/>
        <w:tag w:val="goog_rdk_206"/>
      </w:sdtPr>
      <w:sdtContent>
        <w:p w:rsidR="00000000" w:rsidDel="00000000" w:rsidP="00000000" w:rsidRDefault="00000000" w:rsidRPr="00000000" w14:paraId="0000003B">
          <w:pPr>
            <w:tabs>
              <w:tab w:val="left" w:leader="none" w:pos="3929"/>
            </w:tabs>
            <w:jc w:val="both"/>
            <w:rPr>
              <w:del w:author="Anonymous" w:id="12" w:date="2025-08-29T06:22:43Z"/>
              <w:rFonts w:ascii="Cambria" w:cs="Cambria" w:eastAsia="Cambria" w:hAnsi="Cambria"/>
              <w:sz w:val="22"/>
              <w:szCs w:val="22"/>
            </w:rPr>
          </w:pPr>
          <w:sdt>
            <w:sdtPr>
              <w:id w:val="-78672539"/>
              <w:tag w:val="goog_rdk_205"/>
            </w:sdtPr>
            <w:sdtContent>
              <w:del w:author="Anonymous" w:id="12" w:date="2025-08-29T06:22:43Z">
                <w:r w:rsidDel="00000000" w:rsidR="00000000" w:rsidRPr="00000000">
                  <w:rPr>
                    <w:rtl w:val="0"/>
                  </w:rPr>
                </w:r>
              </w:del>
            </w:sdtContent>
          </w:sdt>
        </w:p>
      </w:sdtContent>
    </w:sdt>
    <w:sdt>
      <w:sdtPr>
        <w:id w:val="-1274348642"/>
        <w:tag w:val="goog_rdk_208"/>
      </w:sdtPr>
      <w:sdtContent>
        <w:p w:rsidR="00000000" w:rsidDel="00000000" w:rsidP="00000000" w:rsidRDefault="00000000" w:rsidRPr="00000000" w14:paraId="0000003C">
          <w:pPr>
            <w:tabs>
              <w:tab w:val="left" w:leader="none" w:pos="3929"/>
            </w:tabs>
            <w:jc w:val="both"/>
            <w:rPr>
              <w:del w:author="Anonymous" w:id="12" w:date="2025-08-29T06:22:43Z"/>
              <w:rFonts w:ascii="Cambria" w:cs="Cambria" w:eastAsia="Cambria" w:hAnsi="Cambria"/>
              <w:sz w:val="22"/>
              <w:szCs w:val="22"/>
            </w:rPr>
          </w:pPr>
          <w:sdt>
            <w:sdtPr>
              <w:id w:val="-1911306608"/>
              <w:tag w:val="goog_rdk_207"/>
            </w:sdtPr>
            <w:sdtContent>
              <w:del w:author="Anonymous" w:id="12" w:date="2025-08-29T06:22:43Z">
                <w:r w:rsidDel="00000000" w:rsidR="00000000" w:rsidRPr="00000000">
                  <w:rPr>
                    <w:rtl w:val="0"/>
                  </w:rPr>
                </w:r>
              </w:del>
            </w:sdtContent>
          </w:sdt>
        </w:p>
      </w:sdtContent>
    </w:sdt>
    <w:sdt>
      <w:sdtPr>
        <w:id w:val="-2123066405"/>
        <w:tag w:val="goog_rdk_210"/>
      </w:sdtPr>
      <w:sdtContent>
        <w:p w:rsidR="00000000" w:rsidDel="00000000" w:rsidP="00000000" w:rsidRDefault="00000000" w:rsidRPr="00000000" w14:paraId="0000003D">
          <w:pPr>
            <w:tabs>
              <w:tab w:val="left" w:leader="none" w:pos="3940"/>
            </w:tabs>
            <w:jc w:val="both"/>
            <w:rPr>
              <w:del w:author="Anonymous" w:id="12" w:date="2025-08-29T06:22:43Z"/>
              <w:rFonts w:ascii="Cambria" w:cs="Cambria" w:eastAsia="Cambria" w:hAnsi="Cambria"/>
              <w:b w:val="1"/>
            </w:rPr>
          </w:pPr>
          <w:sdt>
            <w:sdtPr>
              <w:id w:val="-747091306"/>
              <w:tag w:val="goog_rdk_209"/>
            </w:sdtPr>
            <w:sdtContent>
              <w:del w:author="Anonymous" w:id="12" w:date="2025-08-29T06:22:43Z">
                <w:r w:rsidDel="00000000" w:rsidR="00000000" w:rsidRPr="00000000">
                  <w:rPr>
                    <w:rFonts w:ascii="Cambria" w:cs="Cambria" w:eastAsia="Cambria" w:hAnsi="Cambria"/>
                    <w:b w:val="1"/>
                    <w:rtl w:val="0"/>
                  </w:rPr>
                  <w:delText xml:space="preserve">Folder Architecture:</w:delText>
                </w:r>
              </w:del>
            </w:sdtContent>
          </w:sdt>
        </w:p>
      </w:sdtContent>
    </w:sdt>
    <w:sdt>
      <w:sdtPr>
        <w:id w:val="2003407264"/>
        <w:tag w:val="goog_rdk_212"/>
      </w:sdtPr>
      <w:sdtContent>
        <w:p w:rsidR="00000000" w:rsidDel="00000000" w:rsidP="00000000" w:rsidRDefault="00000000" w:rsidRPr="00000000" w14:paraId="0000003E">
          <w:pPr>
            <w:tabs>
              <w:tab w:val="left" w:leader="none" w:pos="3940"/>
            </w:tabs>
            <w:jc w:val="both"/>
            <w:rPr>
              <w:del w:author="Anonymous" w:id="12" w:date="2025-08-29T06:22:43Z"/>
              <w:rFonts w:ascii="Cambria" w:cs="Cambria" w:eastAsia="Cambria" w:hAnsi="Cambria"/>
              <w:sz w:val="22"/>
              <w:szCs w:val="22"/>
            </w:rPr>
          </w:pPr>
          <w:sdt>
            <w:sdtPr>
              <w:id w:val="41176309"/>
              <w:tag w:val="goog_rdk_211"/>
            </w:sdtPr>
            <w:sdtContent>
              <w:del w:author="Anonymous" w:id="12" w:date="2025-08-29T06:22:43Z">
                <w:r w:rsidDel="00000000" w:rsidR="00000000" w:rsidRPr="00000000">
                  <w:rPr>
                    <w:rFonts w:ascii="Cambria" w:cs="Cambria" w:eastAsia="Cambria" w:hAnsi="Cambria"/>
                    <w:sz w:val="22"/>
                    <w:szCs w:val="22"/>
                    <w:rtl w:val="0"/>
                  </w:rPr>
                  <w:delText xml:space="preserve">Under the folder name, AI_Prescription_Verifier</w:delText>
                </w:r>
              </w:del>
            </w:sdtContent>
          </w:sdt>
        </w:p>
      </w:sdtContent>
    </w:sdt>
    <w:sdt>
      <w:sdtPr>
        <w:id w:val="979638314"/>
        <w:tag w:val="goog_rdk_220"/>
      </w:sdtPr>
      <w:sdtContent>
        <w:p w:rsidR="00000000" w:rsidDel="00000000" w:rsidP="00000000" w:rsidRDefault="00000000" w:rsidRPr="00000000" w14:paraId="0000003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33649269"/>
              <w:tag w:val="goog_rdk_215"/>
            </w:sdtPr>
            <w:sdtContent>
              <w:ins w:author="BONGU CHANDU" w:id="40" w:date="2025-07-31T14:31:18Z">
                <w:sdt>
                  <w:sdtPr>
                    <w:id w:val="444381050"/>
                    <w:tag w:val="goog_rdk_216"/>
                  </w:sdtPr>
                  <w:sdtContent>
                    <w:del w:author="Anonymous" w:id="12" w:date="2025-08-29T06:22:43Z"/>
                  </w:sdtContent>
                </w:sdt>
              </w:ins>
              <w:sdt>
                <w:sdtPr>
                  <w:id w:val="-135939676"/>
                  <w:tag w:val="goog_rdk_21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project aims to analyze drug interactions, identify correct drug dosages, and provide safe alternative medication options based on age and drug details. It integrates multiple datasets and leverages advanced NLP models and </w:delText>
                      </w:r>
                    </w:del>
                  </w:ins>
                </w:sdtContent>
              </w:sdt>
              <w:ins w:author="BONGU CHANDU" w:id="40" w:date="2025-07-31T14:31:18Z">
                <w:del w:author="Anonymous" w:id="12" w:date="2025-08-29T06:22:43Z">
                  <w:sdt>
                    <w:sdtPr>
                      <w:id w:val="1661969524"/>
                      <w:tag w:val="goog_rdk_218"/>
                    </w:sdtPr>
                    <w:sdtContent>
                      <w:r w:rsidDel="00000000" w:rsidR="00000000" w:rsidRPr="00000000">
                        <w:rPr>
                          <w:rFonts w:ascii="Cambria" w:cs="Cambria" w:eastAsia="Cambria" w:hAnsi="Cambria"/>
                          <w:sz w:val="22"/>
                          <w:szCs w:val="22"/>
                          <w:rtl w:val="0"/>
                          <w:rPrChange w:author="Anirudh [N.A]" w:id="42" w:date="2025-08-22T17:03:54Z">
                            <w:rPr>
                              <w:rFonts w:ascii="Cambria" w:cs="Cambria" w:eastAsia="Cambria" w:hAnsi="Cambria"/>
                              <w:sz w:val="22"/>
                              <w:szCs w:val="22"/>
                            </w:rPr>
                          </w:rPrChange>
                        </w:rPr>
                        <w:delText xml:space="preserve">APIs</w:delText>
                      </w:r>
                    </w:sdtContent>
                  </w:sdt>
                  <w:sdt>
                    <w:sdtPr>
                      <w:id w:val="-283395027"/>
                      <w:tag w:val="goog_rdk_219"/>
                    </w:sdtPr>
                    <w:sdtContent>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for accurate drug information extraction and interaction understanding. The system is built with a FastAPI backend and a Streamlit frontend </w:delText>
                      </w:r>
                    </w:sdtContent>
                  </w:sdt>
                </w:del>
              </w:ins>
            </w:sdtContent>
          </w:sdt>
        </w:p>
      </w:sdtContent>
    </w:sdt>
    <w:sdt>
      <w:sdtPr>
        <w:id w:val="-1154301229"/>
        <w:tag w:val="goog_rdk_224"/>
      </w:sdtPr>
      <w:sdtContent>
        <w:p w:rsidR="00000000" w:rsidDel="00000000" w:rsidP="00000000" w:rsidRDefault="00000000" w:rsidRPr="00000000" w14:paraId="0000004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23068730"/>
              <w:tag w:val="goog_rdk_221"/>
            </w:sdtPr>
            <w:sdtContent>
              <w:ins w:author="BONGU CHANDU" w:id="40" w:date="2025-07-31T14:31:18Z">
                <w:sdt>
                  <w:sdtPr>
                    <w:id w:val="-2034445168"/>
                    <w:tag w:val="goog_rdk_222"/>
                  </w:sdtPr>
                  <w:sdtContent>
                    <w:del w:author="Anonymous" w:id="12" w:date="2025-08-29T06:22:43Z"/>
                  </w:sdtContent>
                </w:sdt>
              </w:ins>
              <w:sdt>
                <w:sdtPr>
                  <w:id w:val="-650946414"/>
                  <w:tag w:val="goog_rdk_22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A healthcare provider inputs a list of drugs prescribed to a patient and gets potential interactions along with scientific drug names and RxCUIs.</w:delText>
                      </w:r>
                    </w:del>
                  </w:ins>
                </w:sdtContent>
              </w:sdt>
              <w:ins w:author="BONGU CHANDU" w:id="40" w:date="2025-07-31T14:31:18Z">
                <w:del w:author="Anonymous" w:id="12" w:date="2025-08-29T06:22:43Z"/>
              </w:ins>
            </w:sdtContent>
          </w:sdt>
        </w:p>
      </w:sdtContent>
    </w:sdt>
    <w:sdt>
      <w:sdtPr>
        <w:id w:val="190596099"/>
        <w:tag w:val="goog_rdk_227"/>
      </w:sdtPr>
      <w:sdtContent>
        <w:p w:rsidR="00000000" w:rsidDel="00000000" w:rsidP="00000000" w:rsidRDefault="00000000" w:rsidRPr="00000000" w14:paraId="0000004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14792700"/>
              <w:tag w:val="goog_rdk_225"/>
            </w:sdtPr>
            <w:sdtContent>
              <w:ins w:author="BONGU CHANDU" w:id="40" w:date="2025-07-31T14:31:18Z">
                <w:sdt>
                  <w:sdtPr>
                    <w:id w:val="366163314"/>
                    <w:tag w:val="goog_rdk_226"/>
                  </w:sdtPr>
                  <w:sdtContent>
                    <w:del w:author="Anonymous" w:id="12" w:date="2025-08-29T06:22:43Z">
                      <w:r w:rsidDel="00000000" w:rsidR="00000000" w:rsidRPr="00000000">
                        <w:rPr>
                          <w:rtl w:val="0"/>
                        </w:rPr>
                      </w:r>
                    </w:del>
                  </w:sdtContent>
                </w:sdt>
              </w:ins>
            </w:sdtContent>
          </w:sdt>
        </w:p>
      </w:sdtContent>
    </w:sdt>
    <w:sdt>
      <w:sdtPr>
        <w:id w:val="-1568074962"/>
        <w:tag w:val="goog_rdk_230"/>
      </w:sdtPr>
      <w:sdtContent>
        <w:p w:rsidR="00000000" w:rsidDel="00000000" w:rsidP="00000000" w:rsidRDefault="00000000" w:rsidRPr="00000000" w14:paraId="0000004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952641030"/>
              <w:tag w:val="goog_rdk_228"/>
            </w:sdtPr>
            <w:sdtContent>
              <w:ins w:author="BONGU CHANDU" w:id="40" w:date="2025-07-31T14:31:18Z">
                <w:sdt>
                  <w:sdtPr>
                    <w:id w:val="224338722"/>
                    <w:tag w:val="goog_rdk_229"/>
                  </w:sdtPr>
                  <w:sdtContent>
                    <w:del w:author="Anonymous" w:id="12" w:date="2025-08-29T06:22:43Z">
                      <w:r w:rsidDel="00000000" w:rsidR="00000000" w:rsidRPr="00000000">
                        <w:rPr>
                          <w:rtl w:val="0"/>
                        </w:rPr>
                      </w:r>
                    </w:del>
                  </w:sdtContent>
                </w:sdt>
              </w:ins>
            </w:sdtContent>
          </w:sdt>
        </w:p>
      </w:sdtContent>
    </w:sdt>
    <w:sdt>
      <w:sdtPr>
        <w:id w:val="1549509372"/>
        <w:tag w:val="goog_rdk_234"/>
      </w:sdtPr>
      <w:sdtContent>
        <w:p w:rsidR="00000000" w:rsidDel="00000000" w:rsidP="00000000" w:rsidRDefault="00000000" w:rsidRPr="00000000" w14:paraId="0000004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6506166"/>
              <w:tag w:val="goog_rdk_231"/>
            </w:sdtPr>
            <w:sdtContent>
              <w:ins w:author="BONGU CHANDU" w:id="40" w:date="2025-07-31T14:31:18Z">
                <w:sdt>
                  <w:sdtPr>
                    <w:id w:val="-729817281"/>
                    <w:tag w:val="goog_rdk_232"/>
                  </w:sdtPr>
                  <w:sdtContent>
                    <w:del w:author="Anonymous" w:id="12" w:date="2025-08-29T06:22:43Z"/>
                  </w:sdtContent>
                </w:sdt>
              </w:ins>
              <w:sdt>
                <w:sdtPr>
                  <w:id w:val="-1990289232"/>
                  <w:tag w:val="goog_rdk_23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A pharmacist wants to verify the correct dosage of a prescribed drug and check for safe alternatives based on patient age.</w:delText>
                      </w:r>
                    </w:del>
                  </w:ins>
                </w:sdtContent>
              </w:sdt>
              <w:ins w:author="BONGU CHANDU" w:id="40" w:date="2025-07-31T14:31:18Z">
                <w:del w:author="Anonymous" w:id="12" w:date="2025-08-29T06:22:43Z"/>
              </w:ins>
            </w:sdtContent>
          </w:sdt>
        </w:p>
      </w:sdtContent>
    </w:sdt>
    <w:sdt>
      <w:sdtPr>
        <w:id w:val="-761492592"/>
        <w:tag w:val="goog_rdk_237"/>
      </w:sdtPr>
      <w:sdtContent>
        <w:p w:rsidR="00000000" w:rsidDel="00000000" w:rsidP="00000000" w:rsidRDefault="00000000" w:rsidRPr="00000000" w14:paraId="0000004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82973463"/>
              <w:tag w:val="goog_rdk_235"/>
            </w:sdtPr>
            <w:sdtContent>
              <w:ins w:author="BONGU CHANDU" w:id="40" w:date="2025-07-31T14:31:18Z">
                <w:sdt>
                  <w:sdtPr>
                    <w:id w:val="1472284194"/>
                    <w:tag w:val="goog_rdk_236"/>
                  </w:sdtPr>
                  <w:sdtContent>
                    <w:del w:author="Anonymous" w:id="12" w:date="2025-08-29T06:22:43Z">
                      <w:r w:rsidDel="00000000" w:rsidR="00000000" w:rsidRPr="00000000">
                        <w:rPr>
                          <w:rtl w:val="0"/>
                        </w:rPr>
                      </w:r>
                    </w:del>
                  </w:sdtContent>
                </w:sdt>
              </w:ins>
            </w:sdtContent>
          </w:sdt>
        </w:p>
      </w:sdtContent>
    </w:sdt>
    <w:sdt>
      <w:sdtPr>
        <w:id w:val="1250584238"/>
        <w:tag w:val="goog_rdk_240"/>
      </w:sdtPr>
      <w:sdtContent>
        <w:p w:rsidR="00000000" w:rsidDel="00000000" w:rsidP="00000000" w:rsidRDefault="00000000" w:rsidRPr="00000000" w14:paraId="00000045">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83055154"/>
              <w:tag w:val="goog_rdk_238"/>
            </w:sdtPr>
            <w:sdtContent>
              <w:ins w:author="BONGU CHANDU" w:id="40" w:date="2025-07-31T14:31:18Z">
                <w:sdt>
                  <w:sdtPr>
                    <w:id w:val="-195345250"/>
                    <w:tag w:val="goog_rdk_239"/>
                  </w:sdtPr>
                  <w:sdtContent>
                    <w:del w:author="Anonymous" w:id="12" w:date="2025-08-29T06:22:43Z">
                      <w:r w:rsidDel="00000000" w:rsidR="00000000" w:rsidRPr="00000000">
                        <w:rPr>
                          <w:rtl w:val="0"/>
                        </w:rPr>
                      </w:r>
                    </w:del>
                  </w:sdtContent>
                </w:sdt>
              </w:ins>
            </w:sdtContent>
          </w:sdt>
        </w:p>
      </w:sdtContent>
    </w:sdt>
    <w:sdt>
      <w:sdtPr>
        <w:id w:val="940315406"/>
        <w:tag w:val="goog_rdk_244"/>
      </w:sdtPr>
      <w:sdtContent>
        <w:p w:rsidR="00000000" w:rsidDel="00000000" w:rsidP="00000000" w:rsidRDefault="00000000" w:rsidRPr="00000000" w14:paraId="0000004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41832029"/>
              <w:tag w:val="goog_rdk_241"/>
            </w:sdtPr>
            <w:sdtContent>
              <w:ins w:author="BONGU CHANDU" w:id="40" w:date="2025-07-31T14:31:18Z">
                <w:sdt>
                  <w:sdtPr>
                    <w:id w:val="1990284969"/>
                    <w:tag w:val="goog_rdk_242"/>
                  </w:sdtPr>
                  <w:sdtContent>
                    <w:del w:author="Anonymous" w:id="12" w:date="2025-08-29T06:22:43Z"/>
                  </w:sdtContent>
                </w:sdt>
              </w:ins>
              <w:sdt>
                <w:sdtPr>
                  <w:id w:val="1024801876"/>
                  <w:tag w:val="goog_rdk_24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A patient uses the system to understand the interaction details and get safe dosage recommendations for their medications.</w:delText>
                      </w:r>
                    </w:del>
                  </w:ins>
                </w:sdtContent>
              </w:sdt>
              <w:ins w:author="BONGU CHANDU" w:id="40" w:date="2025-07-31T14:31:18Z">
                <w:del w:author="Anonymous" w:id="12" w:date="2025-08-29T06:22:43Z"/>
              </w:ins>
            </w:sdtContent>
          </w:sdt>
        </w:p>
      </w:sdtContent>
    </w:sdt>
    <w:sdt>
      <w:sdtPr>
        <w:id w:val="-2022604022"/>
        <w:tag w:val="goog_rdk_247"/>
      </w:sdtPr>
      <w:sdtContent>
        <w:p w:rsidR="00000000" w:rsidDel="00000000" w:rsidP="00000000" w:rsidRDefault="00000000" w:rsidRPr="00000000" w14:paraId="0000004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80331901"/>
              <w:tag w:val="goog_rdk_245"/>
            </w:sdtPr>
            <w:sdtContent>
              <w:ins w:author="BONGU CHANDU" w:id="40" w:date="2025-07-31T14:31:18Z">
                <w:sdt>
                  <w:sdtPr>
                    <w:id w:val="-1047699409"/>
                    <w:tag w:val="goog_rdk_246"/>
                  </w:sdtPr>
                  <w:sdtContent>
                    <w:del w:author="Anonymous" w:id="12" w:date="2025-08-29T06:22:43Z">
                      <w:r w:rsidDel="00000000" w:rsidR="00000000" w:rsidRPr="00000000">
                        <w:rPr>
                          <w:rtl w:val="0"/>
                        </w:rPr>
                      </w:r>
                    </w:del>
                  </w:sdtContent>
                </w:sdt>
              </w:ins>
            </w:sdtContent>
          </w:sdt>
        </w:p>
      </w:sdtContent>
    </w:sdt>
    <w:sdt>
      <w:sdtPr>
        <w:id w:val="-1991720649"/>
        <w:tag w:val="goog_rdk_250"/>
      </w:sdtPr>
      <w:sdtContent>
        <w:p w:rsidR="00000000" w:rsidDel="00000000" w:rsidP="00000000" w:rsidRDefault="00000000" w:rsidRPr="00000000" w14:paraId="0000004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111873584"/>
              <w:tag w:val="goog_rdk_248"/>
            </w:sdtPr>
            <w:sdtContent>
              <w:ins w:author="BONGU CHANDU" w:id="40" w:date="2025-07-31T14:31:18Z">
                <w:sdt>
                  <w:sdtPr>
                    <w:id w:val="1653496453"/>
                    <w:tag w:val="goog_rdk_249"/>
                  </w:sdtPr>
                  <w:sdtContent>
                    <w:del w:author="Anonymous" w:id="12" w:date="2025-08-29T06:22:43Z">
                      <w:r w:rsidDel="00000000" w:rsidR="00000000" w:rsidRPr="00000000">
                        <w:rPr>
                          <w:rtl w:val="0"/>
                        </w:rPr>
                      </w:r>
                    </w:del>
                  </w:sdtContent>
                </w:sdt>
              </w:ins>
            </w:sdtContent>
          </w:sdt>
        </w:p>
      </w:sdtContent>
    </w:sdt>
    <w:sdt>
      <w:sdtPr>
        <w:id w:val="1670862615"/>
        <w:tag w:val="goog_rdk_253"/>
      </w:sdtPr>
      <w:sdtContent>
        <w:p w:rsidR="00000000" w:rsidDel="00000000" w:rsidP="00000000" w:rsidRDefault="00000000" w:rsidRPr="00000000" w14:paraId="0000004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73755856"/>
              <w:tag w:val="goog_rdk_251"/>
            </w:sdtPr>
            <w:sdtContent>
              <w:ins w:author="BONGU CHANDU" w:id="40" w:date="2025-07-31T14:31:18Z">
                <w:sdt>
                  <w:sdtPr>
                    <w:id w:val="428712913"/>
                    <w:tag w:val="goog_rdk_252"/>
                  </w:sdtPr>
                  <w:sdtContent>
                    <w:del w:author="Anonymous" w:id="12" w:date="2025-08-29T06:22:43Z">
                      <w:r w:rsidDel="00000000" w:rsidR="00000000" w:rsidRPr="00000000">
                        <w:rPr>
                          <w:rtl w:val="0"/>
                        </w:rPr>
                      </w:r>
                    </w:del>
                  </w:sdtContent>
                </w:sdt>
              </w:ins>
            </w:sdtContent>
          </w:sdt>
        </w:p>
      </w:sdtContent>
    </w:sdt>
    <w:sdt>
      <w:sdtPr>
        <w:id w:val="-780285196"/>
        <w:tag w:val="goog_rdk_256"/>
      </w:sdtPr>
      <w:sdtContent>
        <w:p w:rsidR="00000000" w:rsidDel="00000000" w:rsidP="00000000" w:rsidRDefault="00000000" w:rsidRPr="00000000" w14:paraId="0000004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34839424"/>
              <w:tag w:val="goog_rdk_254"/>
            </w:sdtPr>
            <w:sdtContent>
              <w:ins w:author="BONGU CHANDU" w:id="40" w:date="2025-07-31T14:31:18Z">
                <w:sdt>
                  <w:sdtPr>
                    <w:id w:val="801878845"/>
                    <w:tag w:val="goog_rdk_255"/>
                  </w:sdtPr>
                  <w:sdtContent>
                    <w:del w:author="Anonymous" w:id="12" w:date="2025-08-29T06:22:43Z">
                      <w:r w:rsidDel="00000000" w:rsidR="00000000" w:rsidRPr="00000000">
                        <w:rPr>
                          <w:rtl w:val="0"/>
                        </w:rPr>
                      </w:r>
                    </w:del>
                  </w:sdtContent>
                </w:sdt>
              </w:ins>
            </w:sdtContent>
          </w:sdt>
        </w:p>
      </w:sdtContent>
    </w:sdt>
    <w:sdt>
      <w:sdtPr>
        <w:id w:val="-2127844506"/>
        <w:tag w:val="goog_rdk_259"/>
      </w:sdtPr>
      <w:sdtContent>
        <w:p w:rsidR="00000000" w:rsidDel="00000000" w:rsidP="00000000" w:rsidRDefault="00000000" w:rsidRPr="00000000" w14:paraId="0000004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50335312"/>
              <w:tag w:val="goog_rdk_257"/>
            </w:sdtPr>
            <w:sdtContent>
              <w:ins w:author="BONGU CHANDU" w:id="40" w:date="2025-07-31T14:31:18Z">
                <w:sdt>
                  <w:sdtPr>
                    <w:id w:val="118377234"/>
                    <w:tag w:val="goog_rdk_258"/>
                  </w:sdtPr>
                  <w:sdtContent>
                    <w:del w:author="Anonymous" w:id="12" w:date="2025-08-29T06:22:43Z">
                      <w:r w:rsidDel="00000000" w:rsidR="00000000" w:rsidRPr="00000000">
                        <w:rPr>
                          <w:rtl w:val="0"/>
                        </w:rPr>
                      </w:r>
                    </w:del>
                  </w:sdtContent>
                </w:sdt>
              </w:ins>
            </w:sdtContent>
          </w:sdt>
        </w:p>
      </w:sdtContent>
    </w:sdt>
    <w:sdt>
      <w:sdtPr>
        <w:id w:val="-2100231043"/>
        <w:tag w:val="goog_rdk_266"/>
      </w:sdtPr>
      <w:sdtContent>
        <w:p w:rsidR="00000000" w:rsidDel="00000000" w:rsidP="00000000" w:rsidRDefault="00000000" w:rsidRPr="00000000" w14:paraId="0000004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52799877"/>
              <w:tag w:val="goog_rdk_262"/>
            </w:sdtPr>
            <w:sdtContent>
              <w:ins w:author="Madhu Thuti" w:id="43" w:date="2025-08-29T18:37:01Z">
                <w:sdt>
                  <w:sdtPr>
                    <w:id w:val="-2069678130"/>
                    <w:tag w:val="goog_rdk_263"/>
                  </w:sdtPr>
                  <w:sdtContent>
                    <w:del w:author="Anonymous" w:id="12" w:date="2025-08-29T06:22:43Z">
                      <w:r w:rsidDel="00000000" w:rsidR="00000000" w:rsidRPr="00000000">
                        <w:rPr>
                          <w:rFonts w:ascii="Cambria" w:cs="Cambria" w:eastAsia="Cambria" w:hAnsi="Cambria"/>
                          <w:sz w:val="22"/>
                          <w:szCs w:val="22"/>
                          <w:rtl w:val="0"/>
                        </w:rPr>
                        <w:delText xml:space="preserve">U</w:delText>
                      </w:r>
                    </w:del>
                  </w:sdtContent>
                </w:sdt>
              </w:ins>
            </w:sdtContent>
          </w:sdt>
          <w:sdt>
            <w:sdtPr>
              <w:id w:val="-1252848090"/>
              <w:tag w:val="goog_rdk_264"/>
            </w:sdtPr>
            <w:sdtContent>
              <w:ins w:author="BONGU CHANDU" w:id="40" w:date="2025-07-31T14:31:18Z">
                <w:sdt>
                  <w:sdtPr>
                    <w:id w:val="214872737"/>
                    <w:tag w:val="goog_rdk_265"/>
                  </w:sdtPr>
                  <w:sdtContent>
                    <w:del w:author="Anonymous" w:id="12" w:date="2025-08-29T06:22:43Z">
                      <w:r w:rsidDel="00000000" w:rsidR="00000000" w:rsidRPr="00000000">
                        <w:rPr>
                          <w:rtl w:val="0"/>
                        </w:rPr>
                      </w:r>
                    </w:del>
                  </w:sdtContent>
                </w:sdt>
              </w:ins>
            </w:sdtContent>
          </w:sdt>
        </w:p>
      </w:sdtContent>
    </w:sdt>
    <w:sdt>
      <w:sdtPr>
        <w:id w:val="-1477415725"/>
        <w:tag w:val="goog_rdk_269"/>
      </w:sdtPr>
      <w:sdtContent>
        <w:p w:rsidR="00000000" w:rsidDel="00000000" w:rsidP="00000000" w:rsidRDefault="00000000" w:rsidRPr="00000000" w14:paraId="0000004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78904976"/>
              <w:tag w:val="goog_rdk_267"/>
            </w:sdtPr>
            <w:sdtContent>
              <w:ins w:author="BONGU CHANDU" w:id="40" w:date="2025-07-31T14:31:18Z">
                <w:sdt>
                  <w:sdtPr>
                    <w:id w:val="-676428144"/>
                    <w:tag w:val="goog_rdk_268"/>
                  </w:sdtPr>
                  <w:sdtContent>
                    <w:del w:author="Anonymous" w:id="12" w:date="2025-08-29T06:22:43Z">
                      <w:r w:rsidDel="00000000" w:rsidR="00000000" w:rsidRPr="00000000">
                        <w:rPr>
                          <w:rtl w:val="0"/>
                        </w:rPr>
                      </w:r>
                    </w:del>
                  </w:sdtContent>
                </w:sdt>
              </w:ins>
            </w:sdtContent>
          </w:sdt>
        </w:p>
      </w:sdtContent>
    </w:sdt>
    <w:sdt>
      <w:sdtPr>
        <w:id w:val="1389471170"/>
        <w:tag w:val="goog_rdk_272"/>
      </w:sdtPr>
      <w:sdtContent>
        <w:p w:rsidR="00000000" w:rsidDel="00000000" w:rsidP="00000000" w:rsidRDefault="00000000" w:rsidRPr="00000000" w14:paraId="0000004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10073037"/>
              <w:tag w:val="goog_rdk_270"/>
            </w:sdtPr>
            <w:sdtContent>
              <w:ins w:author="BONGU CHANDU" w:id="40" w:date="2025-07-31T14:31:18Z">
                <w:sdt>
                  <w:sdtPr>
                    <w:id w:val="-1381272311"/>
                    <w:tag w:val="goog_rdk_271"/>
                  </w:sdtPr>
                  <w:sdtContent>
                    <w:del w:author="Anonymous" w:id="12" w:date="2025-08-29T06:22:43Z">
                      <w:r w:rsidDel="00000000" w:rsidR="00000000" w:rsidRPr="00000000">
                        <w:rPr>
                          <w:rtl w:val="0"/>
                        </w:rPr>
                      </w:r>
                    </w:del>
                  </w:sdtContent>
                </w:sdt>
              </w:ins>
            </w:sdtContent>
          </w:sdt>
        </w:p>
      </w:sdtContent>
    </w:sdt>
    <w:sdt>
      <w:sdtPr>
        <w:id w:val="-1093584108"/>
        <w:tag w:val="goog_rdk_276"/>
      </w:sdtPr>
      <w:sdtContent>
        <w:p w:rsidR="00000000" w:rsidDel="00000000" w:rsidP="00000000" w:rsidRDefault="00000000" w:rsidRPr="00000000" w14:paraId="0000004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454815944"/>
              <w:tag w:val="goog_rdk_273"/>
            </w:sdtPr>
            <w:sdtContent>
              <w:ins w:author="BONGU CHANDU" w:id="40" w:date="2025-07-31T14:31:18Z">
                <w:sdt>
                  <w:sdtPr>
                    <w:id w:val="2123129272"/>
                    <w:tag w:val="goog_rdk_274"/>
                  </w:sdtPr>
                  <w:sdtContent>
                    <w:del w:author="Anonymous" w:id="12" w:date="2025-08-29T06:22:43Z"/>
                  </w:sdtContent>
                </w:sdt>
              </w:ins>
              <w:sdt>
                <w:sdtPr>
                  <w:id w:val="1712394661"/>
                  <w:tag w:val="goog_rdk_27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Installation guide: </w:delText>
                      </w:r>
                    </w:del>
                  </w:ins>
                </w:sdtContent>
              </w:sdt>
              <w:ins w:author="BONGU CHANDU" w:id="40" w:date="2025-07-31T14:31:18Z">
                <w:del w:author="Anonymous" w:id="12" w:date="2025-08-29T06:22:43Z"/>
              </w:ins>
            </w:sdtContent>
          </w:sdt>
        </w:p>
      </w:sdtContent>
    </w:sdt>
    <w:sdt>
      <w:sdtPr>
        <w:id w:val="-1452802081"/>
        <w:tag w:val="goog_rdk_279"/>
      </w:sdtPr>
      <w:sdtContent>
        <w:p w:rsidR="00000000" w:rsidDel="00000000" w:rsidP="00000000" w:rsidRDefault="00000000" w:rsidRPr="00000000" w14:paraId="0000005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56522867"/>
              <w:tag w:val="goog_rdk_277"/>
            </w:sdtPr>
            <w:sdtContent>
              <w:ins w:author="BONGU CHANDU" w:id="40" w:date="2025-07-31T14:31:18Z">
                <w:sdt>
                  <w:sdtPr>
                    <w:id w:val="529422693"/>
                    <w:tag w:val="goog_rdk_278"/>
                  </w:sdtPr>
                  <w:sdtContent>
                    <w:del w:author="Anonymous" w:id="12" w:date="2025-08-29T06:22:43Z">
                      <w:r w:rsidDel="00000000" w:rsidR="00000000" w:rsidRPr="00000000">
                        <w:rPr>
                          <w:rtl w:val="0"/>
                        </w:rPr>
                      </w:r>
                    </w:del>
                  </w:sdtContent>
                </w:sdt>
              </w:ins>
            </w:sdtContent>
          </w:sdt>
        </w:p>
      </w:sdtContent>
    </w:sdt>
    <w:sdt>
      <w:sdtPr>
        <w:id w:val="-273059744"/>
        <w:tag w:val="goog_rdk_282"/>
      </w:sdtPr>
      <w:sdtContent>
        <w:p w:rsidR="00000000" w:rsidDel="00000000" w:rsidP="00000000" w:rsidRDefault="00000000" w:rsidRPr="00000000" w14:paraId="0000005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22373739"/>
              <w:tag w:val="goog_rdk_280"/>
            </w:sdtPr>
            <w:sdtContent>
              <w:ins w:author="BONGU CHANDU" w:id="40" w:date="2025-07-31T14:31:18Z">
                <w:sdt>
                  <w:sdtPr>
                    <w:id w:val="-418576746"/>
                    <w:tag w:val="goog_rdk_281"/>
                  </w:sdtPr>
                  <w:sdtContent>
                    <w:del w:author="Anonymous" w:id="12" w:date="2025-08-29T06:22:43Z">
                      <w:r w:rsidDel="00000000" w:rsidR="00000000" w:rsidRPr="00000000">
                        <w:rPr>
                          <w:rtl w:val="0"/>
                        </w:rPr>
                      </w:r>
                    </w:del>
                  </w:sdtContent>
                </w:sdt>
              </w:ins>
            </w:sdtContent>
          </w:sdt>
        </w:p>
      </w:sdtContent>
    </w:sdt>
    <w:sdt>
      <w:sdtPr>
        <w:id w:val="-1609247873"/>
        <w:tag w:val="goog_rdk_286"/>
      </w:sdtPr>
      <w:sdtContent>
        <w:p w:rsidR="00000000" w:rsidDel="00000000" w:rsidP="00000000" w:rsidRDefault="00000000" w:rsidRPr="00000000" w14:paraId="0000005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82447308"/>
              <w:tag w:val="goog_rdk_283"/>
            </w:sdtPr>
            <w:sdtContent>
              <w:ins w:author="BONGU CHANDU" w:id="40" w:date="2025-07-31T14:31:18Z">
                <w:sdt>
                  <w:sdtPr>
                    <w:id w:val="-2051975872"/>
                    <w:tag w:val="goog_rdk_284"/>
                  </w:sdtPr>
                  <w:sdtContent>
                    <w:del w:author="Anonymous" w:id="12" w:date="2025-08-29T06:22:43Z"/>
                  </w:sdtContent>
                </w:sdt>
              </w:ins>
              <w:sdt>
                <w:sdtPr>
                  <w:id w:val="-2002431220"/>
                  <w:tag w:val="goog_rdk_2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Verify installation: python --version</w:delText>
                      </w:r>
                    </w:del>
                  </w:ins>
                </w:sdtContent>
              </w:sdt>
              <w:ins w:author="BONGU CHANDU" w:id="40" w:date="2025-07-31T14:31:18Z">
                <w:del w:author="Anonymous" w:id="12" w:date="2025-08-29T06:22:43Z"/>
              </w:ins>
            </w:sdtContent>
          </w:sdt>
        </w:p>
      </w:sdtContent>
    </w:sdt>
    <w:sdt>
      <w:sdtPr>
        <w:id w:val="-1617185571"/>
        <w:tag w:val="goog_rdk_289"/>
      </w:sdtPr>
      <w:sdtContent>
        <w:p w:rsidR="00000000" w:rsidDel="00000000" w:rsidP="00000000" w:rsidRDefault="00000000" w:rsidRPr="00000000" w14:paraId="0000005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40575666"/>
              <w:tag w:val="goog_rdk_287"/>
            </w:sdtPr>
            <w:sdtContent>
              <w:ins w:author="BONGU CHANDU" w:id="40" w:date="2025-07-31T14:31:18Z">
                <w:sdt>
                  <w:sdtPr>
                    <w:id w:val="1962836380"/>
                    <w:tag w:val="goog_rdk_288"/>
                  </w:sdtPr>
                  <w:sdtContent>
                    <w:del w:author="Anonymous" w:id="12" w:date="2025-08-29T06:22:43Z">
                      <w:r w:rsidDel="00000000" w:rsidR="00000000" w:rsidRPr="00000000">
                        <w:rPr>
                          <w:rtl w:val="0"/>
                        </w:rPr>
                      </w:r>
                    </w:del>
                  </w:sdtContent>
                </w:sdt>
              </w:ins>
            </w:sdtContent>
          </w:sdt>
        </w:p>
      </w:sdtContent>
    </w:sdt>
    <w:sdt>
      <w:sdtPr>
        <w:id w:val="1293957848"/>
        <w:tag w:val="goog_rdk_292"/>
      </w:sdtPr>
      <w:sdtContent>
        <w:p w:rsidR="00000000" w:rsidDel="00000000" w:rsidP="00000000" w:rsidRDefault="00000000" w:rsidRPr="00000000" w14:paraId="0000005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54738230"/>
              <w:tag w:val="goog_rdk_290"/>
            </w:sdtPr>
            <w:sdtContent>
              <w:ins w:author="BONGU CHANDU" w:id="40" w:date="2025-07-31T14:31:18Z">
                <w:sdt>
                  <w:sdtPr>
                    <w:id w:val="-891021392"/>
                    <w:tag w:val="goog_rdk_291"/>
                  </w:sdtPr>
                  <w:sdtContent>
                    <w:del w:author="Anonymous" w:id="12" w:date="2025-08-29T06:22:43Z">
                      <w:r w:rsidDel="00000000" w:rsidR="00000000" w:rsidRPr="00000000">
                        <w:rPr>
                          <w:rtl w:val="0"/>
                        </w:rPr>
                      </w:r>
                    </w:del>
                  </w:sdtContent>
                </w:sdt>
              </w:ins>
            </w:sdtContent>
          </w:sdt>
        </w:p>
      </w:sdtContent>
    </w:sdt>
    <w:sdt>
      <w:sdtPr>
        <w:id w:val="-891476507"/>
        <w:tag w:val="goog_rdk_296"/>
      </w:sdtPr>
      <w:sdtContent>
        <w:p w:rsidR="00000000" w:rsidDel="00000000" w:rsidP="00000000" w:rsidRDefault="00000000" w:rsidRPr="00000000" w14:paraId="0000005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1876534"/>
              <w:tag w:val="goog_rdk_293"/>
            </w:sdtPr>
            <w:sdtContent>
              <w:ins w:author="BONGU CHANDU" w:id="40" w:date="2025-07-31T14:31:18Z">
                <w:sdt>
                  <w:sdtPr>
                    <w:id w:val="-1101397057"/>
                    <w:tag w:val="goog_rdk_294"/>
                  </w:sdtPr>
                  <w:sdtContent>
                    <w:del w:author="Anonymous" w:id="12" w:date="2025-08-29T06:22:43Z"/>
                  </w:sdtContent>
                </w:sdt>
              </w:ins>
              <w:sdt>
                <w:sdtPr>
                  <w:id w:val="-1644287262"/>
                  <w:tag w:val="goog_rdk_29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Official docs: FastAPI</w:delText>
                      </w:r>
                    </w:del>
                  </w:ins>
                </w:sdtContent>
              </w:sdt>
              <w:ins w:author="BONGU CHANDU" w:id="40" w:date="2025-07-31T14:31:18Z">
                <w:del w:author="Anonymous" w:id="12" w:date="2025-08-29T06:22:43Z"/>
              </w:ins>
            </w:sdtContent>
          </w:sdt>
        </w:p>
      </w:sdtContent>
    </w:sdt>
    <w:sdt>
      <w:sdtPr>
        <w:id w:val="462083031"/>
        <w:tag w:val="goog_rdk_300"/>
      </w:sdtPr>
      <w:sdtContent>
        <w:p w:rsidR="00000000" w:rsidDel="00000000" w:rsidP="00000000" w:rsidRDefault="00000000" w:rsidRPr="00000000" w14:paraId="0000005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11125474"/>
              <w:tag w:val="goog_rdk_297"/>
            </w:sdtPr>
            <w:sdtContent>
              <w:ins w:author="BONGU CHANDU" w:id="40" w:date="2025-07-31T14:31:18Z">
                <w:sdt>
                  <w:sdtPr>
                    <w:id w:val="-1091784248"/>
                    <w:tag w:val="goog_rdk_298"/>
                  </w:sdtPr>
                  <w:sdtContent>
                    <w:del w:author="Anonymous" w:id="12" w:date="2025-08-29T06:22:43Z"/>
                  </w:sdtContent>
                </w:sdt>
              </w:ins>
              <w:sdt>
                <w:sdtPr>
                  <w:id w:val="805983720"/>
                  <w:tag w:val="goog_rdk_29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Install with pip install fastapi</w:delText>
                      </w:r>
                    </w:del>
                  </w:ins>
                </w:sdtContent>
              </w:sdt>
              <w:ins w:author="BONGU CHANDU" w:id="40" w:date="2025-07-31T14:31:18Z">
                <w:del w:author="Anonymous" w:id="12" w:date="2025-08-29T06:22:43Z"/>
              </w:ins>
            </w:sdtContent>
          </w:sdt>
        </w:p>
      </w:sdtContent>
    </w:sdt>
    <w:sdt>
      <w:sdtPr>
        <w:id w:val="-2025265855"/>
        <w:tag w:val="goog_rdk_307"/>
      </w:sdtPr>
      <w:sdtContent>
        <w:p w:rsidR="00000000" w:rsidDel="00000000" w:rsidP="00000000" w:rsidRDefault="00000000" w:rsidRPr="00000000" w14:paraId="0000005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93998938"/>
              <w:tag w:val="goog_rdk_303"/>
            </w:sdtPr>
            <w:sdtContent>
              <w:ins w:author="Lavanya M" w:id="44" w:date="2025-08-01T05:59:44Z">
                <w:sdt>
                  <w:sdtPr>
                    <w:id w:val="-588926332"/>
                    <w:tag w:val="goog_rdk_304"/>
                  </w:sdtPr>
                  <w:sdtContent>
                    <w:del w:author="Anonymous" w:id="12" w:date="2025-08-29T06:22:43Z">
                      <w:r w:rsidDel="00000000" w:rsidR="00000000" w:rsidRPr="00000000">
                        <w:rPr>
                          <w:rFonts w:ascii="Cambria" w:cs="Cambria" w:eastAsia="Cambria" w:hAnsi="Cambria"/>
                          <w:sz w:val="22"/>
                          <w:szCs w:val="22"/>
                          <w:rtl w:val="0"/>
                        </w:rPr>
                        <w:delText xml:space="preserve"> </w:delText>
                      </w:r>
                    </w:del>
                  </w:sdtContent>
                </w:sdt>
              </w:ins>
            </w:sdtContent>
          </w:sdt>
          <w:sdt>
            <w:sdtPr>
              <w:id w:val="642257628"/>
              <w:tag w:val="goog_rdk_305"/>
            </w:sdtPr>
            <w:sdtContent>
              <w:ins w:author="BONGU CHANDU" w:id="40" w:date="2025-07-31T14:31:18Z">
                <w:sdt>
                  <w:sdtPr>
                    <w:id w:val="2119384193"/>
                    <w:tag w:val="goog_rdk_306"/>
                  </w:sdtPr>
                  <w:sdtContent>
                    <w:del w:author="Anonymous" w:id="12" w:date="2025-08-29T06:22:43Z">
                      <w:r w:rsidDel="00000000" w:rsidR="00000000" w:rsidRPr="00000000">
                        <w:rPr>
                          <w:rtl w:val="0"/>
                        </w:rPr>
                      </w:r>
                    </w:del>
                  </w:sdtContent>
                </w:sdt>
              </w:ins>
            </w:sdtContent>
          </w:sdt>
        </w:p>
      </w:sdtContent>
    </w:sdt>
    <w:sdt>
      <w:sdtPr>
        <w:id w:val="1605782750"/>
        <w:tag w:val="goog_rdk_310"/>
      </w:sdtPr>
      <w:sdtContent>
        <w:p w:rsidR="00000000" w:rsidDel="00000000" w:rsidP="00000000" w:rsidRDefault="00000000" w:rsidRPr="00000000" w14:paraId="0000005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75248191"/>
              <w:tag w:val="goog_rdk_308"/>
            </w:sdtPr>
            <w:sdtContent>
              <w:ins w:author="BONGU CHANDU" w:id="40" w:date="2025-07-31T14:31:18Z">
                <w:sdt>
                  <w:sdtPr>
                    <w:id w:val="698353779"/>
                    <w:tag w:val="goog_rdk_309"/>
                  </w:sdtPr>
                  <w:sdtContent>
                    <w:del w:author="Anonymous" w:id="12" w:date="2025-08-29T06:22:43Z">
                      <w:r w:rsidDel="00000000" w:rsidR="00000000" w:rsidRPr="00000000">
                        <w:rPr>
                          <w:rtl w:val="0"/>
                        </w:rPr>
                      </w:r>
                    </w:del>
                  </w:sdtContent>
                </w:sdt>
              </w:ins>
            </w:sdtContent>
          </w:sdt>
        </w:p>
      </w:sdtContent>
    </w:sdt>
    <w:sdt>
      <w:sdtPr>
        <w:id w:val="-507185164"/>
        <w:tag w:val="goog_rdk_314"/>
      </w:sdtPr>
      <w:sdtContent>
        <w:p w:rsidR="00000000" w:rsidDel="00000000" w:rsidP="00000000" w:rsidRDefault="00000000" w:rsidRPr="00000000" w14:paraId="0000005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46557439"/>
              <w:tag w:val="goog_rdk_311"/>
            </w:sdtPr>
            <w:sdtContent>
              <w:ins w:author="BONGU CHANDU" w:id="40" w:date="2025-07-31T14:31:18Z">
                <w:sdt>
                  <w:sdtPr>
                    <w:id w:val="690588198"/>
                    <w:tag w:val="goog_rdk_312"/>
                  </w:sdtPr>
                  <w:sdtContent>
                    <w:del w:author="Anonymous" w:id="12" w:date="2025-08-29T06:22:43Z"/>
                  </w:sdtContent>
                </w:sdt>
              </w:ins>
              <w:sdt>
                <w:sdtPr>
                  <w:id w:val="-186254468"/>
                  <w:tag w:val="goog_rdk_31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Official docs: Streamlit</w:delText>
                      </w:r>
                    </w:del>
                  </w:ins>
                </w:sdtContent>
              </w:sdt>
              <w:ins w:author="BONGU CHANDU" w:id="40" w:date="2025-07-31T14:31:18Z">
                <w:del w:author="Anonymous" w:id="12" w:date="2025-08-29T06:22:43Z"/>
              </w:ins>
            </w:sdtContent>
          </w:sdt>
        </w:p>
      </w:sdtContent>
    </w:sdt>
    <w:sdt>
      <w:sdtPr>
        <w:id w:val="-660644521"/>
        <w:tag w:val="goog_rdk_318"/>
      </w:sdtPr>
      <w:sdtContent>
        <w:p w:rsidR="00000000" w:rsidDel="00000000" w:rsidP="00000000" w:rsidRDefault="00000000" w:rsidRPr="00000000" w14:paraId="0000005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68514845"/>
              <w:tag w:val="goog_rdk_315"/>
            </w:sdtPr>
            <w:sdtContent>
              <w:ins w:author="BONGU CHANDU" w:id="40" w:date="2025-07-31T14:31:18Z">
                <w:sdt>
                  <w:sdtPr>
                    <w:id w:val="1510507235"/>
                    <w:tag w:val="goog_rdk_316"/>
                  </w:sdtPr>
                  <w:sdtContent>
                    <w:del w:author="Anonymous" w:id="12" w:date="2025-08-29T06:22:43Z"/>
                  </w:sdtContent>
                </w:sdt>
              </w:ins>
              <w:sdt>
                <w:sdtPr>
                  <w:id w:val="58691055"/>
                  <w:tag w:val="goog_rdk_31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Install with pip install streamlit</w:delText>
                      </w:r>
                    </w:del>
                  </w:ins>
                </w:sdtContent>
              </w:sdt>
              <w:ins w:author="BONGU CHANDU" w:id="40" w:date="2025-07-31T14:31:18Z">
                <w:del w:author="Anonymous" w:id="12" w:date="2025-08-29T06:22:43Z"/>
              </w:ins>
            </w:sdtContent>
          </w:sdt>
        </w:p>
      </w:sdtContent>
    </w:sdt>
    <w:sdt>
      <w:sdtPr>
        <w:id w:val="-1264136573"/>
        <w:tag w:val="goog_rdk_322"/>
      </w:sdtPr>
      <w:sdtContent>
        <w:p w:rsidR="00000000" w:rsidDel="00000000" w:rsidP="00000000" w:rsidRDefault="00000000" w:rsidRPr="00000000" w14:paraId="0000005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07299459"/>
              <w:tag w:val="goog_rdk_319"/>
            </w:sdtPr>
            <w:sdtContent>
              <w:ins w:author="BONGU CHANDU" w:id="40" w:date="2025-07-31T14:31:18Z">
                <w:sdt>
                  <w:sdtPr>
                    <w:id w:val="334772611"/>
                    <w:tag w:val="goog_rdk_320"/>
                  </w:sdtPr>
                  <w:sdtContent>
                    <w:del w:author="Anonymous" w:id="12" w:date="2025-08-29T06:22:43Z"/>
                  </w:sdtContent>
                </w:sdt>
              </w:ins>
              <w:sdt>
                <w:sdtPr>
                  <w:id w:val="2107024107"/>
                  <w:tag w:val="goog_rdk_32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(for samant/medical-ner model)</w:delText>
                      </w:r>
                    </w:del>
                  </w:ins>
                </w:sdtContent>
              </w:sdt>
              <w:ins w:author="BONGU CHANDU" w:id="40" w:date="2025-07-31T14:31:18Z">
                <w:del w:author="Anonymous" w:id="12" w:date="2025-08-29T06:22:43Z"/>
              </w:ins>
            </w:sdtContent>
          </w:sdt>
        </w:p>
      </w:sdtContent>
    </w:sdt>
    <w:sdt>
      <w:sdtPr>
        <w:id w:val="2112753051"/>
        <w:tag w:val="goog_rdk_326"/>
      </w:sdtPr>
      <w:sdtContent>
        <w:p w:rsidR="00000000" w:rsidDel="00000000" w:rsidP="00000000" w:rsidRDefault="00000000" w:rsidRPr="00000000" w14:paraId="0000005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12227602"/>
              <w:tag w:val="goog_rdk_323"/>
            </w:sdtPr>
            <w:sdtContent>
              <w:ins w:author="BONGU CHANDU" w:id="40" w:date="2025-07-31T14:31:18Z">
                <w:sdt>
                  <w:sdtPr>
                    <w:id w:val="-612776615"/>
                    <w:tag w:val="goog_rdk_324"/>
                  </w:sdtPr>
                  <w:sdtContent>
                    <w:del w:author="Anonymous" w:id="12" w:date="2025-08-29T06:22:43Z"/>
                  </w:sdtContent>
                </w:sdt>
              </w:ins>
              <w:sdt>
                <w:sdtPr>
                  <w:id w:val="225672220"/>
                  <w:tag w:val="goog_rdk_32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Sign up at </w:delText>
                      </w:r>
                    </w:del>
                  </w:ins>
                </w:sdtContent>
              </w:sdt>
              <w:ins w:author="BONGU CHANDU" w:id="40" w:date="2025-07-31T14:31:18Z">
                <w:del w:author="Anonymous" w:id="12" w:date="2025-08-29T06:22:43Z"/>
              </w:ins>
            </w:sdtContent>
          </w:sdt>
        </w:p>
      </w:sdtContent>
    </w:sdt>
    <w:sdt>
      <w:sdtPr>
        <w:id w:val="-1331509273"/>
        <w:tag w:val="goog_rdk_329"/>
      </w:sdtPr>
      <w:sdtContent>
        <w:p w:rsidR="00000000" w:rsidDel="00000000" w:rsidP="00000000" w:rsidRDefault="00000000" w:rsidRPr="00000000" w14:paraId="0000005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53221478"/>
              <w:tag w:val="goog_rdk_327"/>
            </w:sdtPr>
            <w:sdtContent>
              <w:ins w:author="BONGU CHANDU" w:id="40" w:date="2025-07-31T14:31:18Z">
                <w:sdt>
                  <w:sdtPr>
                    <w:id w:val="-657313433"/>
                    <w:tag w:val="goog_rdk_328"/>
                  </w:sdtPr>
                  <w:sdtContent>
                    <w:del w:author="Anonymous" w:id="12" w:date="2025-08-29T06:22:43Z">
                      <w:r w:rsidDel="00000000" w:rsidR="00000000" w:rsidRPr="00000000">
                        <w:rPr>
                          <w:rtl w:val="0"/>
                        </w:rPr>
                      </w:r>
                    </w:del>
                  </w:sdtContent>
                </w:sdt>
              </w:ins>
            </w:sdtContent>
          </w:sdt>
        </w:p>
      </w:sdtContent>
    </w:sdt>
    <w:sdt>
      <w:sdtPr>
        <w:id w:val="-2011833046"/>
        <w:tag w:val="goog_rdk_332"/>
      </w:sdtPr>
      <w:sdtContent>
        <w:p w:rsidR="00000000" w:rsidDel="00000000" w:rsidP="00000000" w:rsidRDefault="00000000" w:rsidRPr="00000000" w14:paraId="0000005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14653310"/>
              <w:tag w:val="goog_rdk_330"/>
            </w:sdtPr>
            <w:sdtContent>
              <w:ins w:author="BONGU CHANDU" w:id="40" w:date="2025-07-31T14:31:18Z">
                <w:sdt>
                  <w:sdtPr>
                    <w:id w:val="727491247"/>
                    <w:tag w:val="goog_rdk_331"/>
                  </w:sdtPr>
                  <w:sdtContent>
                    <w:del w:author="Anonymous" w:id="12" w:date="2025-08-29T06:22:43Z">
                      <w:r w:rsidDel="00000000" w:rsidR="00000000" w:rsidRPr="00000000">
                        <w:rPr>
                          <w:rtl w:val="0"/>
                        </w:rPr>
                      </w:r>
                    </w:del>
                  </w:sdtContent>
                </w:sdt>
              </w:ins>
            </w:sdtContent>
          </w:sdt>
        </w:p>
      </w:sdtContent>
    </w:sdt>
    <w:sdt>
      <w:sdtPr>
        <w:id w:val="82495490"/>
        <w:tag w:val="goog_rdk_336"/>
      </w:sdtPr>
      <w:sdtContent>
        <w:p w:rsidR="00000000" w:rsidDel="00000000" w:rsidP="00000000" w:rsidRDefault="00000000" w:rsidRPr="00000000" w14:paraId="0000005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09652363"/>
              <w:tag w:val="goog_rdk_333"/>
            </w:sdtPr>
            <w:sdtContent>
              <w:ins w:author="BONGU CHANDU" w:id="40" w:date="2025-07-31T14:31:18Z">
                <w:sdt>
                  <w:sdtPr>
                    <w:id w:val="-713739281"/>
                    <w:tag w:val="goog_rdk_334"/>
                  </w:sdtPr>
                  <w:sdtContent>
                    <w:del w:author="Anonymous" w:id="12" w:date="2025-08-29T06:22:43Z"/>
                  </w:sdtContent>
                </w:sdt>
              </w:ins>
              <w:sdt>
                <w:sdtPr>
                  <w:id w:val="-1712333088"/>
                  <w:tag w:val="goog_rdk_33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Obtain API key to extract drug names and dosages</w:delText>
                      </w:r>
                    </w:del>
                  </w:ins>
                </w:sdtContent>
              </w:sdt>
              <w:ins w:author="BONGU CHANDU" w:id="40" w:date="2025-07-31T14:31:18Z">
                <w:del w:author="Anonymous" w:id="12" w:date="2025-08-29T06:22:43Z"/>
              </w:ins>
            </w:sdtContent>
          </w:sdt>
        </w:p>
      </w:sdtContent>
    </w:sdt>
    <w:sdt>
      <w:sdtPr>
        <w:id w:val="-467087866"/>
        <w:tag w:val="goog_rdk_339"/>
      </w:sdtPr>
      <w:sdtContent>
        <w:p w:rsidR="00000000" w:rsidDel="00000000" w:rsidP="00000000" w:rsidRDefault="00000000" w:rsidRPr="00000000" w14:paraId="0000006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59331463"/>
              <w:tag w:val="goog_rdk_337"/>
            </w:sdtPr>
            <w:sdtContent>
              <w:ins w:author="BONGU CHANDU" w:id="40" w:date="2025-07-31T14:31:18Z">
                <w:sdt>
                  <w:sdtPr>
                    <w:id w:val="2028446534"/>
                    <w:tag w:val="goog_rdk_338"/>
                  </w:sdtPr>
                  <w:sdtContent>
                    <w:del w:author="Anonymous" w:id="12" w:date="2025-08-29T06:22:43Z">
                      <w:r w:rsidDel="00000000" w:rsidR="00000000" w:rsidRPr="00000000">
                        <w:rPr>
                          <w:rtl w:val="0"/>
                        </w:rPr>
                      </w:r>
                    </w:del>
                  </w:sdtContent>
                </w:sdt>
              </w:ins>
            </w:sdtContent>
          </w:sdt>
        </w:p>
      </w:sdtContent>
    </w:sdt>
    <w:sdt>
      <w:sdtPr>
        <w:id w:val="-1034361573"/>
        <w:tag w:val="goog_rdk_342"/>
      </w:sdtPr>
      <w:sdtContent>
        <w:p w:rsidR="00000000" w:rsidDel="00000000" w:rsidP="00000000" w:rsidRDefault="00000000" w:rsidRPr="00000000" w14:paraId="0000006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20923101"/>
              <w:tag w:val="goog_rdk_340"/>
            </w:sdtPr>
            <w:sdtContent>
              <w:ins w:author="BONGU CHANDU" w:id="40" w:date="2025-07-31T14:31:18Z">
                <w:sdt>
                  <w:sdtPr>
                    <w:id w:val="-763174771"/>
                    <w:tag w:val="goog_rdk_341"/>
                  </w:sdtPr>
                  <w:sdtContent>
                    <w:del w:author="Anonymous" w:id="12" w:date="2025-08-29T06:22:43Z">
                      <w:r w:rsidDel="00000000" w:rsidR="00000000" w:rsidRPr="00000000">
                        <w:rPr>
                          <w:rtl w:val="0"/>
                        </w:rPr>
                      </w:r>
                    </w:del>
                  </w:sdtContent>
                </w:sdt>
              </w:ins>
            </w:sdtContent>
          </w:sdt>
        </w:p>
      </w:sdtContent>
    </w:sdt>
    <w:sdt>
      <w:sdtPr>
        <w:id w:val="-876457629"/>
        <w:tag w:val="goog_rdk_346"/>
      </w:sdtPr>
      <w:sdtContent>
        <w:p w:rsidR="00000000" w:rsidDel="00000000" w:rsidP="00000000" w:rsidRDefault="00000000" w:rsidRPr="00000000" w14:paraId="0000006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469218736"/>
              <w:tag w:val="goog_rdk_343"/>
            </w:sdtPr>
            <w:sdtContent>
              <w:ins w:author="BONGU CHANDU" w:id="40" w:date="2025-07-31T14:31:18Z">
                <w:sdt>
                  <w:sdtPr>
                    <w:id w:val="1035922544"/>
                    <w:tag w:val="goog_rdk_344"/>
                  </w:sdtPr>
                  <w:sdtContent>
                    <w:del w:author="Anonymous" w:id="12" w:date="2025-08-29T06:22:43Z"/>
                  </w:sdtContent>
                </w:sdt>
              </w:ins>
              <w:sdt>
                <w:sdtPr>
                  <w:id w:val="-1256409272"/>
                  <w:tag w:val="goog_rdk_34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Sign up at </w:delText>
                      </w:r>
                    </w:del>
                  </w:ins>
                </w:sdtContent>
              </w:sdt>
              <w:ins w:author="BONGU CHANDU" w:id="40" w:date="2025-07-31T14:31:18Z">
                <w:del w:author="Anonymous" w:id="12" w:date="2025-08-29T06:22:43Z"/>
              </w:ins>
            </w:sdtContent>
          </w:sdt>
        </w:p>
      </w:sdtContent>
    </w:sdt>
    <w:sdt>
      <w:sdtPr>
        <w:id w:val="-1593073114"/>
        <w:tag w:val="goog_rdk_349"/>
      </w:sdtPr>
      <w:sdtContent>
        <w:p w:rsidR="00000000" w:rsidDel="00000000" w:rsidP="00000000" w:rsidRDefault="00000000" w:rsidRPr="00000000" w14:paraId="0000006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93185973"/>
              <w:tag w:val="goog_rdk_347"/>
            </w:sdtPr>
            <w:sdtContent>
              <w:ins w:author="BONGU CHANDU" w:id="40" w:date="2025-07-31T14:31:18Z">
                <w:sdt>
                  <w:sdtPr>
                    <w:id w:val="588833374"/>
                    <w:tag w:val="goog_rdk_348"/>
                  </w:sdtPr>
                  <w:sdtContent>
                    <w:del w:author="Anonymous" w:id="12" w:date="2025-08-29T06:22:43Z">
                      <w:r w:rsidDel="00000000" w:rsidR="00000000" w:rsidRPr="00000000">
                        <w:rPr>
                          <w:rtl w:val="0"/>
                        </w:rPr>
                      </w:r>
                    </w:del>
                  </w:sdtContent>
                </w:sdt>
              </w:ins>
            </w:sdtContent>
          </w:sdt>
        </w:p>
      </w:sdtContent>
    </w:sdt>
    <w:sdt>
      <w:sdtPr>
        <w:id w:val="1303054960"/>
        <w:tag w:val="goog_rdk_352"/>
      </w:sdtPr>
      <w:sdtContent>
        <w:p w:rsidR="00000000" w:rsidDel="00000000" w:rsidP="00000000" w:rsidRDefault="00000000" w:rsidRPr="00000000" w14:paraId="0000006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08117812"/>
              <w:tag w:val="goog_rdk_350"/>
            </w:sdtPr>
            <w:sdtContent>
              <w:ins w:author="BONGU CHANDU" w:id="40" w:date="2025-07-31T14:31:18Z">
                <w:sdt>
                  <w:sdtPr>
                    <w:id w:val="1442453465"/>
                    <w:tag w:val="goog_rdk_351"/>
                  </w:sdtPr>
                  <w:sdtContent>
                    <w:del w:author="Anonymous" w:id="12" w:date="2025-08-29T06:22:43Z">
                      <w:r w:rsidDel="00000000" w:rsidR="00000000" w:rsidRPr="00000000">
                        <w:rPr>
                          <w:rtl w:val="0"/>
                        </w:rPr>
                      </w:r>
                    </w:del>
                  </w:sdtContent>
                </w:sdt>
              </w:ins>
            </w:sdtContent>
          </w:sdt>
        </w:p>
      </w:sdtContent>
    </w:sdt>
    <w:sdt>
      <w:sdtPr>
        <w:id w:val="1098841268"/>
        <w:tag w:val="goog_rdk_356"/>
      </w:sdtPr>
      <w:sdtContent>
        <w:p w:rsidR="00000000" w:rsidDel="00000000" w:rsidP="00000000" w:rsidRDefault="00000000" w:rsidRPr="00000000" w14:paraId="0000006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15113995"/>
              <w:tag w:val="goog_rdk_353"/>
            </w:sdtPr>
            <w:sdtContent>
              <w:ins w:author="BONGU CHANDU" w:id="40" w:date="2025-07-31T14:31:18Z">
                <w:sdt>
                  <w:sdtPr>
                    <w:id w:val="-849369744"/>
                    <w:tag w:val="goog_rdk_354"/>
                  </w:sdtPr>
                  <w:sdtContent>
                    <w:del w:author="Anonymous" w:id="12" w:date="2025-08-29T06:22:43Z"/>
                  </w:sdtContent>
                </w:sdt>
              </w:ins>
              <w:sdt>
                <w:sdtPr>
                  <w:id w:val="162155356"/>
                  <w:tag w:val="goog_rdk_35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Get API key and URL for NLP-based interaction understanding</w:delText>
                      </w:r>
                    </w:del>
                  </w:ins>
                </w:sdtContent>
              </w:sdt>
              <w:ins w:author="BONGU CHANDU" w:id="40" w:date="2025-07-31T14:31:18Z">
                <w:del w:author="Anonymous" w:id="12" w:date="2025-08-29T06:22:43Z"/>
              </w:ins>
            </w:sdtContent>
          </w:sdt>
        </w:p>
      </w:sdtContent>
    </w:sdt>
    <w:sdt>
      <w:sdtPr>
        <w:id w:val="-2051410699"/>
        <w:tag w:val="goog_rdk_359"/>
      </w:sdtPr>
      <w:sdtContent>
        <w:p w:rsidR="00000000" w:rsidDel="00000000" w:rsidP="00000000" w:rsidRDefault="00000000" w:rsidRPr="00000000" w14:paraId="0000006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0282025"/>
              <w:tag w:val="goog_rdk_357"/>
            </w:sdtPr>
            <w:sdtContent>
              <w:ins w:author="BONGU CHANDU" w:id="40" w:date="2025-07-31T14:31:18Z">
                <w:sdt>
                  <w:sdtPr>
                    <w:id w:val="-288273459"/>
                    <w:tag w:val="goog_rdk_358"/>
                  </w:sdtPr>
                  <w:sdtContent>
                    <w:del w:author="Anonymous" w:id="12" w:date="2025-08-29T06:22:43Z">
                      <w:r w:rsidDel="00000000" w:rsidR="00000000" w:rsidRPr="00000000">
                        <w:rPr>
                          <w:rtl w:val="0"/>
                        </w:rPr>
                      </w:r>
                    </w:del>
                  </w:sdtContent>
                </w:sdt>
              </w:ins>
            </w:sdtContent>
          </w:sdt>
        </w:p>
      </w:sdtContent>
    </w:sdt>
    <w:sdt>
      <w:sdtPr>
        <w:id w:val="1663722658"/>
        <w:tag w:val="goog_rdk_362"/>
      </w:sdtPr>
      <w:sdtContent>
        <w:p w:rsidR="00000000" w:rsidDel="00000000" w:rsidP="00000000" w:rsidRDefault="00000000" w:rsidRPr="00000000" w14:paraId="0000006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83476463"/>
              <w:tag w:val="goog_rdk_360"/>
            </w:sdtPr>
            <w:sdtContent>
              <w:ins w:author="BONGU CHANDU" w:id="40" w:date="2025-07-31T14:31:18Z">
                <w:sdt>
                  <w:sdtPr>
                    <w:id w:val="-126708024"/>
                    <w:tag w:val="goog_rdk_361"/>
                  </w:sdtPr>
                  <w:sdtContent>
                    <w:del w:author="Anonymous" w:id="12" w:date="2025-08-29T06:22:43Z">
                      <w:r w:rsidDel="00000000" w:rsidR="00000000" w:rsidRPr="00000000">
                        <w:rPr>
                          <w:rtl w:val="0"/>
                        </w:rPr>
                      </w:r>
                    </w:del>
                  </w:sdtContent>
                </w:sdt>
              </w:ins>
            </w:sdtContent>
          </w:sdt>
        </w:p>
      </w:sdtContent>
    </w:sdt>
    <w:sdt>
      <w:sdtPr>
        <w:id w:val="-1260662415"/>
        <w:tag w:val="goog_rdk_366"/>
      </w:sdtPr>
      <w:sdtContent>
        <w:p w:rsidR="00000000" w:rsidDel="00000000" w:rsidP="00000000" w:rsidRDefault="00000000" w:rsidRPr="00000000" w14:paraId="0000006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44103770"/>
              <w:tag w:val="goog_rdk_363"/>
            </w:sdtPr>
            <w:sdtContent>
              <w:ins w:author="BONGU CHANDU" w:id="40" w:date="2025-07-31T14:31:18Z">
                <w:sdt>
                  <w:sdtPr>
                    <w:id w:val="-1560393522"/>
                    <w:tag w:val="goog_rdk_364"/>
                  </w:sdtPr>
                  <w:sdtContent>
                    <w:del w:author="Anonymous" w:id="12" w:date="2025-08-29T06:22:43Z"/>
                  </w:sdtContent>
                </w:sdt>
              </w:ins>
              <w:sdt>
                <w:sdtPr>
                  <w:id w:val="-1640745557"/>
                  <w:tag w:val="goog_rdk_36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Sign up for </w:delText>
                      </w:r>
                    </w:del>
                  </w:ins>
                </w:sdtContent>
              </w:sdt>
              <w:ins w:author="BONGU CHANDU" w:id="40" w:date="2025-07-31T14:31:18Z">
                <w:del w:author="Anonymous" w:id="12" w:date="2025-08-29T06:22:43Z"/>
              </w:ins>
            </w:sdtContent>
          </w:sdt>
        </w:p>
      </w:sdtContent>
    </w:sdt>
    <w:sdt>
      <w:sdtPr>
        <w:id w:val="1846200948"/>
        <w:tag w:val="goog_rdk_369"/>
      </w:sdtPr>
      <w:sdtContent>
        <w:p w:rsidR="00000000" w:rsidDel="00000000" w:rsidP="00000000" w:rsidRDefault="00000000" w:rsidRPr="00000000" w14:paraId="0000006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20771456"/>
              <w:tag w:val="goog_rdk_367"/>
            </w:sdtPr>
            <w:sdtContent>
              <w:ins w:author="BONGU CHANDU" w:id="40" w:date="2025-07-31T14:31:18Z">
                <w:sdt>
                  <w:sdtPr>
                    <w:id w:val="1359229350"/>
                    <w:tag w:val="goog_rdk_368"/>
                  </w:sdtPr>
                  <w:sdtContent>
                    <w:del w:author="Anonymous" w:id="12" w:date="2025-08-29T06:22:43Z">
                      <w:r w:rsidDel="00000000" w:rsidR="00000000" w:rsidRPr="00000000">
                        <w:rPr>
                          <w:rtl w:val="0"/>
                        </w:rPr>
                      </w:r>
                    </w:del>
                  </w:sdtContent>
                </w:sdt>
              </w:ins>
            </w:sdtContent>
          </w:sdt>
        </w:p>
      </w:sdtContent>
    </w:sdt>
    <w:sdt>
      <w:sdtPr>
        <w:id w:val="-1688076474"/>
        <w:tag w:val="goog_rdk_372"/>
      </w:sdtPr>
      <w:sdtContent>
        <w:p w:rsidR="00000000" w:rsidDel="00000000" w:rsidP="00000000" w:rsidRDefault="00000000" w:rsidRPr="00000000" w14:paraId="0000006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76710198"/>
              <w:tag w:val="goog_rdk_370"/>
            </w:sdtPr>
            <w:sdtContent>
              <w:ins w:author="BONGU CHANDU" w:id="40" w:date="2025-07-31T14:31:18Z">
                <w:sdt>
                  <w:sdtPr>
                    <w:id w:val="934690985"/>
                    <w:tag w:val="goog_rdk_371"/>
                  </w:sdtPr>
                  <w:sdtContent>
                    <w:del w:author="Anonymous" w:id="12" w:date="2025-08-29T06:22:43Z">
                      <w:r w:rsidDel="00000000" w:rsidR="00000000" w:rsidRPr="00000000">
                        <w:rPr>
                          <w:rtl w:val="0"/>
                        </w:rPr>
                      </w:r>
                    </w:del>
                  </w:sdtContent>
                </w:sdt>
              </w:ins>
            </w:sdtContent>
          </w:sdt>
        </w:p>
      </w:sdtContent>
    </w:sdt>
    <w:sdt>
      <w:sdtPr>
        <w:id w:val="-1632728574"/>
        <w:tag w:val="goog_rdk_376"/>
      </w:sdtPr>
      <w:sdtContent>
        <w:p w:rsidR="00000000" w:rsidDel="00000000" w:rsidP="00000000" w:rsidRDefault="00000000" w:rsidRPr="00000000" w14:paraId="0000006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39828909"/>
              <w:tag w:val="goog_rdk_373"/>
            </w:sdtPr>
            <w:sdtContent>
              <w:ins w:author="BONGU CHANDU" w:id="40" w:date="2025-07-31T14:31:18Z">
                <w:sdt>
                  <w:sdtPr>
                    <w:id w:val="-1844841183"/>
                    <w:tag w:val="goog_rdk_374"/>
                  </w:sdtPr>
                  <w:sdtContent>
                    <w:del w:author="Anonymous" w:id="12" w:date="2025-08-29T06:22:43Z"/>
                  </w:sdtContent>
                </w:sdt>
              </w:ins>
              <w:sdt>
                <w:sdtPr>
                  <w:id w:val="-243571648"/>
                  <w:tag w:val="goog_rdk_37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Used to map RxCUI to drug dosages and alternatives</w:delText>
                      </w:r>
                    </w:del>
                  </w:ins>
                </w:sdtContent>
              </w:sdt>
              <w:ins w:author="BONGU CHANDU" w:id="40" w:date="2025-07-31T14:31:18Z">
                <w:del w:author="Anonymous" w:id="12" w:date="2025-08-29T06:22:43Z"/>
              </w:ins>
            </w:sdtContent>
          </w:sdt>
        </w:p>
      </w:sdtContent>
    </w:sdt>
    <w:sdt>
      <w:sdtPr>
        <w:id w:val="301431593"/>
        <w:tag w:val="goog_rdk_379"/>
      </w:sdtPr>
      <w:sdtContent>
        <w:p w:rsidR="00000000" w:rsidDel="00000000" w:rsidP="00000000" w:rsidRDefault="00000000" w:rsidRPr="00000000" w14:paraId="0000006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937598132"/>
              <w:tag w:val="goog_rdk_377"/>
            </w:sdtPr>
            <w:sdtContent>
              <w:ins w:author="BONGU CHANDU" w:id="40" w:date="2025-07-31T14:31:18Z">
                <w:sdt>
                  <w:sdtPr>
                    <w:id w:val="1664538959"/>
                    <w:tag w:val="goog_rdk_378"/>
                  </w:sdtPr>
                  <w:sdtContent>
                    <w:del w:author="Anonymous" w:id="12" w:date="2025-08-29T06:22:43Z">
                      <w:r w:rsidDel="00000000" w:rsidR="00000000" w:rsidRPr="00000000">
                        <w:rPr>
                          <w:rtl w:val="0"/>
                        </w:rPr>
                      </w:r>
                    </w:del>
                  </w:sdtContent>
                </w:sdt>
              </w:ins>
            </w:sdtContent>
          </w:sdt>
        </w:p>
      </w:sdtContent>
    </w:sdt>
    <w:sdt>
      <w:sdtPr>
        <w:id w:val="198433387"/>
        <w:tag w:val="goog_rdk_382"/>
      </w:sdtPr>
      <w:sdtContent>
        <w:p w:rsidR="00000000" w:rsidDel="00000000" w:rsidP="00000000" w:rsidRDefault="00000000" w:rsidRPr="00000000" w14:paraId="0000006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45964213"/>
              <w:tag w:val="goog_rdk_380"/>
            </w:sdtPr>
            <w:sdtContent>
              <w:ins w:author="BONGU CHANDU" w:id="40" w:date="2025-07-31T14:31:18Z">
                <w:sdt>
                  <w:sdtPr>
                    <w:id w:val="1560448011"/>
                    <w:tag w:val="goog_rdk_381"/>
                  </w:sdtPr>
                  <w:sdtContent>
                    <w:del w:author="Anonymous" w:id="12" w:date="2025-08-29T06:22:43Z">
                      <w:r w:rsidDel="00000000" w:rsidR="00000000" w:rsidRPr="00000000">
                        <w:rPr>
                          <w:rtl w:val="0"/>
                        </w:rPr>
                      </w:r>
                    </w:del>
                  </w:sdtContent>
                </w:sdt>
              </w:ins>
            </w:sdtContent>
          </w:sdt>
        </w:p>
      </w:sdtContent>
    </w:sdt>
    <w:sdt>
      <w:sdtPr>
        <w:id w:val="1766954643"/>
        <w:tag w:val="goog_rdk_386"/>
      </w:sdtPr>
      <w:sdtContent>
        <w:p w:rsidR="00000000" w:rsidDel="00000000" w:rsidP="00000000" w:rsidRDefault="00000000" w:rsidRPr="00000000" w14:paraId="0000006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54443830"/>
              <w:tag w:val="goog_rdk_383"/>
            </w:sdtPr>
            <w:sdtContent>
              <w:ins w:author="BONGU CHANDU" w:id="40" w:date="2025-07-31T14:31:18Z">
                <w:sdt>
                  <w:sdtPr>
                    <w:id w:val="1323564051"/>
                    <w:tag w:val="goog_rdk_384"/>
                  </w:sdtPr>
                  <w:sdtContent>
                    <w:del w:author="Anonymous" w:id="12" w:date="2025-08-29T06:22:43Z"/>
                  </w:sdtContent>
                </w:sdt>
              </w:ins>
              <w:sdt>
                <w:sdtPr>
                  <w:id w:val="-1147135406"/>
                  <w:tag w:val="goog_rdk_3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requests, pandas, numpy, fastapi, streamlit</w:delText>
                      </w:r>
                    </w:del>
                  </w:ins>
                </w:sdtContent>
              </w:sdt>
              <w:ins w:author="BONGU CHANDU" w:id="40" w:date="2025-07-31T14:31:18Z">
                <w:del w:author="Anonymous" w:id="12" w:date="2025-08-29T06:22:43Z"/>
              </w:ins>
            </w:sdtContent>
          </w:sdt>
        </w:p>
      </w:sdtContent>
    </w:sdt>
    <w:sdt>
      <w:sdtPr>
        <w:id w:val="-1010678069"/>
        <w:tag w:val="goog_rdk_390"/>
      </w:sdtPr>
      <w:sdtContent>
        <w:p w:rsidR="00000000" w:rsidDel="00000000" w:rsidP="00000000" w:rsidRDefault="00000000" w:rsidRPr="00000000" w14:paraId="0000006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504620251"/>
              <w:tag w:val="goog_rdk_387"/>
            </w:sdtPr>
            <w:sdtContent>
              <w:ins w:author="BONGU CHANDU" w:id="40" w:date="2025-07-31T14:31:18Z">
                <w:sdt>
                  <w:sdtPr>
                    <w:id w:val="2005564590"/>
                    <w:tag w:val="goog_rdk_388"/>
                  </w:sdtPr>
                  <w:sdtContent>
                    <w:del w:author="Anonymous" w:id="12" w:date="2025-08-29T06:22:43Z"/>
                  </w:sdtContent>
                </w:sdt>
              </w:ins>
              <w:sdt>
                <w:sdtPr>
                  <w:id w:val="-653921173"/>
                  <w:tag w:val="goog_rdk_38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Install via pip install -r requirements.txt</w:delText>
                      </w:r>
                    </w:del>
                  </w:ins>
                </w:sdtContent>
              </w:sdt>
              <w:ins w:author="BONGU CHANDU" w:id="40" w:date="2025-07-31T14:31:18Z">
                <w:del w:author="Anonymous" w:id="12" w:date="2025-08-29T06:22:43Z"/>
              </w:ins>
            </w:sdtContent>
          </w:sdt>
        </w:p>
      </w:sdtContent>
    </w:sdt>
    <w:sdt>
      <w:sdtPr>
        <w:id w:val="-276887183"/>
        <w:tag w:val="goog_rdk_393"/>
      </w:sdtPr>
      <w:sdtContent>
        <w:p w:rsidR="00000000" w:rsidDel="00000000" w:rsidP="00000000" w:rsidRDefault="00000000" w:rsidRPr="00000000" w14:paraId="0000007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13752687"/>
              <w:tag w:val="goog_rdk_391"/>
            </w:sdtPr>
            <w:sdtContent>
              <w:ins w:author="BONGU CHANDU" w:id="40" w:date="2025-07-31T14:31:18Z">
                <w:sdt>
                  <w:sdtPr>
                    <w:id w:val="374185465"/>
                    <w:tag w:val="goog_rdk_392"/>
                  </w:sdtPr>
                  <w:sdtContent>
                    <w:del w:author="Anonymous" w:id="12" w:date="2025-08-29T06:22:43Z">
                      <w:r w:rsidDel="00000000" w:rsidR="00000000" w:rsidRPr="00000000">
                        <w:rPr>
                          <w:rtl w:val="0"/>
                        </w:rPr>
                      </w:r>
                    </w:del>
                  </w:sdtContent>
                </w:sdt>
              </w:ins>
            </w:sdtContent>
          </w:sdt>
        </w:p>
      </w:sdtContent>
    </w:sdt>
    <w:sdt>
      <w:sdtPr>
        <w:id w:val="1908547231"/>
        <w:tag w:val="goog_rdk_397"/>
      </w:sdtPr>
      <w:sdtContent>
        <w:p w:rsidR="00000000" w:rsidDel="00000000" w:rsidP="00000000" w:rsidRDefault="00000000" w:rsidRPr="00000000" w14:paraId="0000007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3569489"/>
              <w:tag w:val="goog_rdk_394"/>
            </w:sdtPr>
            <w:sdtContent>
              <w:ins w:author="BONGU CHANDU" w:id="40" w:date="2025-07-31T14:31:18Z">
                <w:sdt>
                  <w:sdtPr>
                    <w:id w:val="-732172869"/>
                    <w:tag w:val="goog_rdk_395"/>
                  </w:sdtPr>
                  <w:sdtContent>
                    <w:del w:author="Anonymous" w:id="12" w:date="2025-08-29T06:22:43Z"/>
                  </w:sdtContent>
                </w:sdt>
              </w:ins>
              <w:sdt>
                <w:sdtPr>
                  <w:id w:val="-269818577"/>
                  <w:tag w:val="goog_rdk_39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Milestone 1: Data Acquisition and Integration</w:delText>
                      </w:r>
                    </w:del>
                  </w:ins>
                </w:sdtContent>
              </w:sdt>
              <w:ins w:author="BONGU CHANDU" w:id="40" w:date="2025-07-31T14:31:18Z">
                <w:del w:author="Anonymous" w:id="12" w:date="2025-08-29T06:22:43Z"/>
              </w:ins>
            </w:sdtContent>
          </w:sdt>
        </w:p>
      </w:sdtContent>
    </w:sdt>
    <w:sdt>
      <w:sdtPr>
        <w:id w:val="-855062458"/>
        <w:tag w:val="goog_rdk_401"/>
      </w:sdtPr>
      <w:sdtContent>
        <w:p w:rsidR="00000000" w:rsidDel="00000000" w:rsidP="00000000" w:rsidRDefault="00000000" w:rsidRPr="00000000" w14:paraId="0000007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43037901"/>
              <w:tag w:val="goog_rdk_398"/>
            </w:sdtPr>
            <w:sdtContent>
              <w:ins w:author="BONGU CHANDU" w:id="40" w:date="2025-07-31T14:31:18Z">
                <w:sdt>
                  <w:sdtPr>
                    <w:id w:val="-379059725"/>
                    <w:tag w:val="goog_rdk_399"/>
                  </w:sdtPr>
                  <w:sdtContent>
                    <w:del w:author="Anonymous" w:id="12" w:date="2025-08-29T06:22:43Z"/>
                  </w:sdtContent>
                </w:sdt>
              </w:ins>
              <w:sdt>
                <w:sdtPr>
                  <w:id w:val="-61844856"/>
                  <w:tag w:val="goog_rdk_40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1.1: Dataset Download </w:delText>
                      </w:r>
                    </w:del>
                  </w:ins>
                </w:sdtContent>
              </w:sdt>
              <w:ins w:author="BONGU CHANDU" w:id="40" w:date="2025-07-31T14:31:18Z">
                <w:del w:author="Anonymous" w:id="12" w:date="2025-08-29T06:22:43Z"/>
              </w:ins>
            </w:sdtContent>
          </w:sdt>
        </w:p>
      </w:sdtContent>
    </w:sdt>
    <w:sdt>
      <w:sdtPr>
        <w:id w:val="-1103378280"/>
        <w:tag w:val="goog_rdk_405"/>
      </w:sdtPr>
      <w:sdtContent>
        <w:p w:rsidR="00000000" w:rsidDel="00000000" w:rsidP="00000000" w:rsidRDefault="00000000" w:rsidRPr="00000000" w14:paraId="0000007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27178300"/>
              <w:tag w:val="goog_rdk_402"/>
            </w:sdtPr>
            <w:sdtContent>
              <w:ins w:author="BONGU CHANDU" w:id="40" w:date="2025-07-31T14:31:18Z">
                <w:sdt>
                  <w:sdtPr>
                    <w:id w:val="455978123"/>
                    <w:tag w:val="goog_rdk_403"/>
                  </w:sdtPr>
                  <w:sdtContent>
                    <w:del w:author="Anonymous" w:id="12" w:date="2025-08-29T06:22:43Z"/>
                  </w:sdtContent>
                </w:sdt>
              </w:ins>
              <w:sdt>
                <w:sdtPr>
                  <w:id w:val="1753027493"/>
                  <w:tag w:val="goog_rdk_40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1.2:  Dataset mapping and Preparation</w:delText>
                      </w:r>
                    </w:del>
                  </w:ins>
                </w:sdtContent>
              </w:sdt>
              <w:ins w:author="BONGU CHANDU" w:id="40" w:date="2025-07-31T14:31:18Z">
                <w:del w:author="Anonymous" w:id="12" w:date="2025-08-29T06:22:43Z"/>
              </w:ins>
            </w:sdtContent>
          </w:sdt>
        </w:p>
      </w:sdtContent>
    </w:sdt>
    <w:sdt>
      <w:sdtPr>
        <w:id w:val="-1654562793"/>
        <w:tag w:val="goog_rdk_408"/>
      </w:sdtPr>
      <w:sdtContent>
        <w:p w:rsidR="00000000" w:rsidDel="00000000" w:rsidP="00000000" w:rsidRDefault="00000000" w:rsidRPr="00000000" w14:paraId="0000007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44560943"/>
              <w:tag w:val="goog_rdk_406"/>
            </w:sdtPr>
            <w:sdtContent>
              <w:ins w:author="BONGU CHANDU" w:id="40" w:date="2025-07-31T14:31:18Z">
                <w:sdt>
                  <w:sdtPr>
                    <w:id w:val="2034487424"/>
                    <w:tag w:val="goog_rdk_407"/>
                  </w:sdtPr>
                  <w:sdtContent>
                    <w:del w:author="Anonymous" w:id="12" w:date="2025-08-29T06:22:43Z">
                      <w:r w:rsidDel="00000000" w:rsidR="00000000" w:rsidRPr="00000000">
                        <w:rPr>
                          <w:rtl w:val="0"/>
                        </w:rPr>
                      </w:r>
                    </w:del>
                  </w:sdtContent>
                </w:sdt>
              </w:ins>
            </w:sdtContent>
          </w:sdt>
        </w:p>
      </w:sdtContent>
    </w:sdt>
    <w:sdt>
      <w:sdtPr>
        <w:id w:val="417905264"/>
        <w:tag w:val="goog_rdk_412"/>
      </w:sdtPr>
      <w:sdtContent>
        <w:p w:rsidR="00000000" w:rsidDel="00000000" w:rsidP="00000000" w:rsidRDefault="00000000" w:rsidRPr="00000000" w14:paraId="0000007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27124380"/>
              <w:tag w:val="goog_rdk_409"/>
            </w:sdtPr>
            <w:sdtContent>
              <w:ins w:author="BONGU CHANDU" w:id="40" w:date="2025-07-31T14:31:18Z">
                <w:sdt>
                  <w:sdtPr>
                    <w:id w:val="476017989"/>
                    <w:tag w:val="goog_rdk_410"/>
                  </w:sdtPr>
                  <w:sdtContent>
                    <w:del w:author="Anonymous" w:id="12" w:date="2025-08-29T06:22:43Z"/>
                  </w:sdtContent>
                </w:sdt>
              </w:ins>
              <w:sdt>
                <w:sdtPr>
                  <w:id w:val="-1972956852"/>
                  <w:tag w:val="goog_rdk_41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Milestone 2: NLP Model Integration for Drug Extraction and Interaction Understanding</w:delText>
                      </w:r>
                    </w:del>
                  </w:ins>
                </w:sdtContent>
              </w:sdt>
              <w:ins w:author="BONGU CHANDU" w:id="40" w:date="2025-07-31T14:31:18Z">
                <w:del w:author="Anonymous" w:id="12" w:date="2025-08-29T06:22:43Z"/>
              </w:ins>
            </w:sdtContent>
          </w:sdt>
        </w:p>
      </w:sdtContent>
    </w:sdt>
    <w:sdt>
      <w:sdtPr>
        <w:id w:val="-1082529546"/>
        <w:tag w:val="goog_rdk_416"/>
      </w:sdtPr>
      <w:sdtContent>
        <w:p w:rsidR="00000000" w:rsidDel="00000000" w:rsidP="00000000" w:rsidRDefault="00000000" w:rsidRPr="00000000" w14:paraId="0000007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92050304"/>
              <w:tag w:val="goog_rdk_413"/>
            </w:sdtPr>
            <w:sdtContent>
              <w:ins w:author="BONGU CHANDU" w:id="40" w:date="2025-07-31T14:31:18Z">
                <w:sdt>
                  <w:sdtPr>
                    <w:id w:val="-1335544564"/>
                    <w:tag w:val="goog_rdk_414"/>
                  </w:sdtPr>
                  <w:sdtContent>
                    <w:del w:author="Anonymous" w:id="12" w:date="2025-08-29T06:22:43Z"/>
                  </w:sdtContent>
                </w:sdt>
              </w:ins>
              <w:sdt>
                <w:sdtPr>
                  <w:id w:val="425842999"/>
                  <w:tag w:val="goog_rdk_41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2.1: Named Entity Recognition</w:delText>
                      </w:r>
                    </w:del>
                  </w:ins>
                </w:sdtContent>
              </w:sdt>
              <w:ins w:author="BONGU CHANDU" w:id="40" w:date="2025-07-31T14:31:18Z">
                <w:del w:author="Anonymous" w:id="12" w:date="2025-08-29T06:22:43Z"/>
              </w:ins>
            </w:sdtContent>
          </w:sdt>
        </w:p>
      </w:sdtContent>
    </w:sdt>
    <w:sdt>
      <w:sdtPr>
        <w:id w:val="-1241429018"/>
        <w:tag w:val="goog_rdk_420"/>
      </w:sdtPr>
      <w:sdtContent>
        <w:p w:rsidR="00000000" w:rsidDel="00000000" w:rsidP="00000000" w:rsidRDefault="00000000" w:rsidRPr="00000000" w14:paraId="0000007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09966433"/>
              <w:tag w:val="goog_rdk_417"/>
            </w:sdtPr>
            <w:sdtContent>
              <w:ins w:author="BONGU CHANDU" w:id="40" w:date="2025-07-31T14:31:18Z">
                <w:sdt>
                  <w:sdtPr>
                    <w:id w:val="1679660055"/>
                    <w:tag w:val="goog_rdk_418"/>
                  </w:sdtPr>
                  <w:sdtContent>
                    <w:del w:author="Anonymous" w:id="12" w:date="2025-08-29T06:22:43Z"/>
                  </w:sdtContent>
                </w:sdt>
              </w:ins>
              <w:sdt>
                <w:sdtPr>
                  <w:id w:val="-1468629986"/>
                  <w:tag w:val="goog_rdk_41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2.2: IBM Watson NLP for Interaction Context</w:delText>
                      </w:r>
                    </w:del>
                  </w:ins>
                </w:sdtContent>
              </w:sdt>
              <w:ins w:author="BONGU CHANDU" w:id="40" w:date="2025-07-31T14:31:18Z">
                <w:del w:author="Anonymous" w:id="12" w:date="2025-08-29T06:22:43Z"/>
              </w:ins>
            </w:sdtContent>
          </w:sdt>
        </w:p>
      </w:sdtContent>
    </w:sdt>
    <w:sdt>
      <w:sdtPr>
        <w:id w:val="2113740175"/>
        <w:tag w:val="goog_rdk_424"/>
      </w:sdtPr>
      <w:sdtContent>
        <w:p w:rsidR="00000000" w:rsidDel="00000000" w:rsidP="00000000" w:rsidRDefault="00000000" w:rsidRPr="00000000" w14:paraId="0000007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51816272"/>
              <w:tag w:val="goog_rdk_421"/>
            </w:sdtPr>
            <w:sdtContent>
              <w:ins w:author="BONGU CHANDU" w:id="40" w:date="2025-07-31T14:31:18Z">
                <w:sdt>
                  <w:sdtPr>
                    <w:id w:val="243138165"/>
                    <w:tag w:val="goog_rdk_422"/>
                  </w:sdtPr>
                  <w:sdtContent>
                    <w:del w:author="Anonymous" w:id="12" w:date="2025-08-29T06:22:43Z"/>
                  </w:sdtContent>
                </w:sdt>
              </w:ins>
              <w:sdt>
                <w:sdtPr>
                  <w:id w:val="1876202107"/>
                  <w:tag w:val="goog_rdk_42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3.3: Integration of both the models</w:delText>
                      </w:r>
                    </w:del>
                  </w:ins>
                </w:sdtContent>
              </w:sdt>
              <w:ins w:author="BONGU CHANDU" w:id="40" w:date="2025-07-31T14:31:18Z">
                <w:del w:author="Anonymous" w:id="12" w:date="2025-08-29T06:22:43Z"/>
              </w:ins>
            </w:sdtContent>
          </w:sdt>
        </w:p>
      </w:sdtContent>
    </w:sdt>
    <w:sdt>
      <w:sdtPr>
        <w:id w:val="1934741233"/>
        <w:tag w:val="goog_rdk_427"/>
      </w:sdtPr>
      <w:sdtContent>
        <w:p w:rsidR="00000000" w:rsidDel="00000000" w:rsidP="00000000" w:rsidRDefault="00000000" w:rsidRPr="00000000" w14:paraId="0000007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16761452"/>
              <w:tag w:val="goog_rdk_425"/>
            </w:sdtPr>
            <w:sdtContent>
              <w:ins w:author="BONGU CHANDU" w:id="40" w:date="2025-07-31T14:31:18Z">
                <w:sdt>
                  <w:sdtPr>
                    <w:id w:val="1380133718"/>
                    <w:tag w:val="goog_rdk_426"/>
                  </w:sdtPr>
                  <w:sdtContent>
                    <w:del w:author="Anonymous" w:id="12" w:date="2025-08-29T06:22:43Z">
                      <w:r w:rsidDel="00000000" w:rsidR="00000000" w:rsidRPr="00000000">
                        <w:rPr>
                          <w:rtl w:val="0"/>
                        </w:rPr>
                      </w:r>
                    </w:del>
                  </w:sdtContent>
                </w:sdt>
              </w:ins>
            </w:sdtContent>
          </w:sdt>
        </w:p>
      </w:sdtContent>
    </w:sdt>
    <w:sdt>
      <w:sdtPr>
        <w:id w:val="-1782655295"/>
        <w:tag w:val="goog_rdk_431"/>
      </w:sdtPr>
      <w:sdtContent>
        <w:p w:rsidR="00000000" w:rsidDel="00000000" w:rsidP="00000000" w:rsidRDefault="00000000" w:rsidRPr="00000000" w14:paraId="0000007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99215617"/>
              <w:tag w:val="goog_rdk_428"/>
            </w:sdtPr>
            <w:sdtContent>
              <w:ins w:author="BONGU CHANDU" w:id="40" w:date="2025-07-31T14:31:18Z">
                <w:sdt>
                  <w:sdtPr>
                    <w:id w:val="-422673252"/>
                    <w:tag w:val="goog_rdk_429"/>
                  </w:sdtPr>
                  <w:sdtContent>
                    <w:del w:author="Anonymous" w:id="12" w:date="2025-08-29T06:22:43Z"/>
                  </w:sdtContent>
                </w:sdt>
              </w:ins>
              <w:sdt>
                <w:sdtPr>
                  <w:id w:val="-1405240837"/>
                  <w:tag w:val="goog_rdk_43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Milestone 3: Dosage Verification and Alternative Recommendations</w:delText>
                      </w:r>
                    </w:del>
                  </w:ins>
                </w:sdtContent>
              </w:sdt>
              <w:ins w:author="BONGU CHANDU" w:id="40" w:date="2025-07-31T14:31:18Z">
                <w:del w:author="Anonymous" w:id="12" w:date="2025-08-29T06:22:43Z"/>
              </w:ins>
            </w:sdtContent>
          </w:sdt>
        </w:p>
      </w:sdtContent>
    </w:sdt>
    <w:sdt>
      <w:sdtPr>
        <w:id w:val="-473659976"/>
        <w:tag w:val="goog_rdk_435"/>
      </w:sdtPr>
      <w:sdtContent>
        <w:p w:rsidR="00000000" w:rsidDel="00000000" w:rsidP="00000000" w:rsidRDefault="00000000" w:rsidRPr="00000000" w14:paraId="0000007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35039553"/>
              <w:tag w:val="goog_rdk_432"/>
            </w:sdtPr>
            <w:sdtContent>
              <w:ins w:author="BONGU CHANDU" w:id="40" w:date="2025-07-31T14:31:18Z">
                <w:sdt>
                  <w:sdtPr>
                    <w:id w:val="-1118881202"/>
                    <w:tag w:val="goog_rdk_433"/>
                  </w:sdtPr>
                  <w:sdtContent>
                    <w:del w:author="Anonymous" w:id="12" w:date="2025-08-29T06:22:43Z"/>
                  </w:sdtContent>
                </w:sdt>
              </w:ins>
              <w:sdt>
                <w:sdtPr>
                  <w:id w:val="1844351766"/>
                  <w:tag w:val="goog_rdk_43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3.1: RxNorm API Usage</w:delText>
                      </w:r>
                    </w:del>
                  </w:ins>
                </w:sdtContent>
              </w:sdt>
              <w:ins w:author="BONGU CHANDU" w:id="40" w:date="2025-07-31T14:31:18Z">
                <w:del w:author="Anonymous" w:id="12" w:date="2025-08-29T06:22:43Z"/>
              </w:ins>
            </w:sdtContent>
          </w:sdt>
        </w:p>
      </w:sdtContent>
    </w:sdt>
    <w:sdt>
      <w:sdtPr>
        <w:id w:val="-1257576662"/>
        <w:tag w:val="goog_rdk_439"/>
      </w:sdtPr>
      <w:sdtContent>
        <w:p w:rsidR="00000000" w:rsidDel="00000000" w:rsidP="00000000" w:rsidRDefault="00000000" w:rsidRPr="00000000" w14:paraId="0000007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81206004"/>
              <w:tag w:val="goog_rdk_436"/>
            </w:sdtPr>
            <w:sdtContent>
              <w:ins w:author="BONGU CHANDU" w:id="40" w:date="2025-07-31T14:31:18Z">
                <w:sdt>
                  <w:sdtPr>
                    <w:id w:val="-161964844"/>
                    <w:tag w:val="goog_rdk_437"/>
                  </w:sdtPr>
                  <w:sdtContent>
                    <w:del w:author="Anonymous" w:id="12" w:date="2025-08-29T06:22:43Z"/>
                  </w:sdtContent>
                </w:sdt>
              </w:ins>
              <w:sdt>
                <w:sdtPr>
                  <w:id w:val="-856894429"/>
                  <w:tag w:val="goog_rdk_43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3.2: Alternative Safe Drug Suggestions</w:delText>
                      </w:r>
                    </w:del>
                  </w:ins>
                </w:sdtContent>
              </w:sdt>
              <w:ins w:author="BONGU CHANDU" w:id="40" w:date="2025-07-31T14:31:18Z">
                <w:del w:author="Anonymous" w:id="12" w:date="2025-08-29T06:22:43Z"/>
              </w:ins>
            </w:sdtContent>
          </w:sdt>
        </w:p>
      </w:sdtContent>
    </w:sdt>
    <w:sdt>
      <w:sdtPr>
        <w:id w:val="-99487674"/>
        <w:tag w:val="goog_rdk_442"/>
      </w:sdtPr>
      <w:sdtContent>
        <w:p w:rsidR="00000000" w:rsidDel="00000000" w:rsidP="00000000" w:rsidRDefault="00000000" w:rsidRPr="00000000" w14:paraId="0000007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87576950"/>
              <w:tag w:val="goog_rdk_440"/>
            </w:sdtPr>
            <w:sdtContent>
              <w:ins w:author="BONGU CHANDU" w:id="40" w:date="2025-07-31T14:31:18Z">
                <w:sdt>
                  <w:sdtPr>
                    <w:id w:val="-965177716"/>
                    <w:tag w:val="goog_rdk_441"/>
                  </w:sdtPr>
                  <w:sdtContent>
                    <w:del w:author="Anonymous" w:id="12" w:date="2025-08-29T06:22:43Z">
                      <w:r w:rsidDel="00000000" w:rsidR="00000000" w:rsidRPr="00000000">
                        <w:rPr>
                          <w:rtl w:val="0"/>
                        </w:rPr>
                      </w:r>
                    </w:del>
                  </w:sdtContent>
                </w:sdt>
              </w:ins>
            </w:sdtContent>
          </w:sdt>
        </w:p>
      </w:sdtContent>
    </w:sdt>
    <w:sdt>
      <w:sdtPr>
        <w:id w:val="432351805"/>
        <w:tag w:val="goog_rdk_446"/>
      </w:sdtPr>
      <w:sdtContent>
        <w:p w:rsidR="00000000" w:rsidDel="00000000" w:rsidP="00000000" w:rsidRDefault="00000000" w:rsidRPr="00000000" w14:paraId="0000007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0792390"/>
              <w:tag w:val="goog_rdk_443"/>
            </w:sdtPr>
            <w:sdtContent>
              <w:ins w:author="BONGU CHANDU" w:id="40" w:date="2025-07-31T14:31:18Z">
                <w:sdt>
                  <w:sdtPr>
                    <w:id w:val="1855649113"/>
                    <w:tag w:val="goog_rdk_444"/>
                  </w:sdtPr>
                  <w:sdtContent>
                    <w:del w:author="Anonymous" w:id="12" w:date="2025-08-29T06:22:43Z"/>
                  </w:sdtContent>
                </w:sdt>
              </w:ins>
              <w:sdt>
                <w:sdtPr>
                  <w:id w:val="1425947457"/>
                  <w:tag w:val="goog_rdk_44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Milestone 4: Backend and Frontend Development</w:delText>
                      </w:r>
                    </w:del>
                  </w:ins>
                </w:sdtContent>
              </w:sdt>
              <w:ins w:author="BONGU CHANDU" w:id="40" w:date="2025-07-31T14:31:18Z">
                <w:del w:author="Anonymous" w:id="12" w:date="2025-08-29T06:22:43Z"/>
              </w:ins>
            </w:sdtContent>
          </w:sdt>
        </w:p>
      </w:sdtContent>
    </w:sdt>
    <w:sdt>
      <w:sdtPr>
        <w:id w:val="-1575770410"/>
        <w:tag w:val="goog_rdk_450"/>
      </w:sdtPr>
      <w:sdtContent>
        <w:p w:rsidR="00000000" w:rsidDel="00000000" w:rsidP="00000000" w:rsidRDefault="00000000" w:rsidRPr="00000000" w14:paraId="0000007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12526823"/>
              <w:tag w:val="goog_rdk_447"/>
            </w:sdtPr>
            <w:sdtContent>
              <w:ins w:author="BONGU CHANDU" w:id="40" w:date="2025-07-31T14:31:18Z">
                <w:sdt>
                  <w:sdtPr>
                    <w:id w:val="113464015"/>
                    <w:tag w:val="goog_rdk_448"/>
                  </w:sdtPr>
                  <w:sdtContent>
                    <w:del w:author="Anonymous" w:id="12" w:date="2025-08-29T06:22:43Z"/>
                  </w:sdtContent>
                </w:sdt>
              </w:ins>
              <w:sdt>
                <w:sdtPr>
                  <w:id w:val="-104958524"/>
                  <w:tag w:val="goog_rdk_44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4.1: FastAPI Backend</w:delText>
                      </w:r>
                    </w:del>
                  </w:ins>
                </w:sdtContent>
              </w:sdt>
              <w:ins w:author="BONGU CHANDU" w:id="40" w:date="2025-07-31T14:31:18Z">
                <w:del w:author="Anonymous" w:id="12" w:date="2025-08-29T06:22:43Z"/>
              </w:ins>
            </w:sdtContent>
          </w:sdt>
        </w:p>
      </w:sdtContent>
    </w:sdt>
    <w:sdt>
      <w:sdtPr>
        <w:id w:val="1859961113"/>
        <w:tag w:val="goog_rdk_454"/>
      </w:sdtPr>
      <w:sdtContent>
        <w:p w:rsidR="00000000" w:rsidDel="00000000" w:rsidP="00000000" w:rsidRDefault="00000000" w:rsidRPr="00000000" w14:paraId="0000008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93577571"/>
              <w:tag w:val="goog_rdk_451"/>
            </w:sdtPr>
            <w:sdtContent>
              <w:ins w:author="BONGU CHANDU" w:id="40" w:date="2025-07-31T14:31:18Z">
                <w:sdt>
                  <w:sdtPr>
                    <w:id w:val="-177412976"/>
                    <w:tag w:val="goog_rdk_452"/>
                  </w:sdtPr>
                  <w:sdtContent>
                    <w:del w:author="Anonymous" w:id="12" w:date="2025-08-29T06:22:43Z"/>
                  </w:sdtContent>
                </w:sdt>
              </w:ins>
              <w:sdt>
                <w:sdtPr>
                  <w:id w:val="69351213"/>
                  <w:tag w:val="goog_rdk_45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Activity 4.2: Streamlit Frontend</w:delText>
                      </w:r>
                    </w:del>
                  </w:ins>
                </w:sdtContent>
              </w:sdt>
              <w:ins w:author="BONGU CHANDU" w:id="40" w:date="2025-07-31T14:31:18Z">
                <w:del w:author="Anonymous" w:id="12" w:date="2025-08-29T06:22:43Z"/>
              </w:ins>
            </w:sdtContent>
          </w:sdt>
        </w:p>
      </w:sdtContent>
    </w:sdt>
    <w:sdt>
      <w:sdtPr>
        <w:id w:val="5278054"/>
        <w:tag w:val="goog_rdk_457"/>
      </w:sdtPr>
      <w:sdtContent>
        <w:p w:rsidR="00000000" w:rsidDel="00000000" w:rsidP="00000000" w:rsidRDefault="00000000" w:rsidRPr="00000000" w14:paraId="0000008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84774821"/>
              <w:tag w:val="goog_rdk_455"/>
            </w:sdtPr>
            <w:sdtContent>
              <w:ins w:author="BONGU CHANDU" w:id="40" w:date="2025-07-31T14:31:18Z">
                <w:sdt>
                  <w:sdtPr>
                    <w:id w:val="295168097"/>
                    <w:tag w:val="goog_rdk_456"/>
                  </w:sdtPr>
                  <w:sdtContent>
                    <w:del w:author="Anonymous" w:id="12" w:date="2025-08-29T06:22:43Z">
                      <w:r w:rsidDel="00000000" w:rsidR="00000000" w:rsidRPr="00000000">
                        <w:rPr>
                          <w:rtl w:val="0"/>
                        </w:rPr>
                      </w:r>
                    </w:del>
                  </w:sdtContent>
                </w:sdt>
              </w:ins>
            </w:sdtContent>
          </w:sdt>
        </w:p>
      </w:sdtContent>
    </w:sdt>
    <w:sdt>
      <w:sdtPr>
        <w:id w:val="-1169127065"/>
        <w:tag w:val="goog_rdk_460"/>
      </w:sdtPr>
      <w:sdtContent>
        <w:p w:rsidR="00000000" w:rsidDel="00000000" w:rsidP="00000000" w:rsidRDefault="00000000" w:rsidRPr="00000000" w14:paraId="0000008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75430894"/>
              <w:tag w:val="goog_rdk_458"/>
            </w:sdtPr>
            <w:sdtContent>
              <w:ins w:author="BONGU CHANDU" w:id="40" w:date="2025-07-31T14:31:18Z">
                <w:sdt>
                  <w:sdtPr>
                    <w:id w:val="559436689"/>
                    <w:tag w:val="goog_rdk_459"/>
                  </w:sdtPr>
                  <w:sdtContent>
                    <w:del w:author="Anonymous" w:id="12" w:date="2025-08-29T06:22:43Z">
                      <w:r w:rsidDel="00000000" w:rsidR="00000000" w:rsidRPr="00000000">
                        <w:rPr>
                          <w:rtl w:val="0"/>
                        </w:rPr>
                      </w:r>
                    </w:del>
                  </w:sdtContent>
                </w:sdt>
              </w:ins>
            </w:sdtContent>
          </w:sdt>
        </w:p>
      </w:sdtContent>
    </w:sdt>
    <w:sdt>
      <w:sdtPr>
        <w:id w:val="1389898947"/>
        <w:tag w:val="goog_rdk_463"/>
      </w:sdtPr>
      <w:sdtContent>
        <w:p w:rsidR="00000000" w:rsidDel="00000000" w:rsidP="00000000" w:rsidRDefault="00000000" w:rsidRPr="00000000" w14:paraId="0000008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58563108"/>
              <w:tag w:val="goog_rdk_461"/>
            </w:sdtPr>
            <w:sdtContent>
              <w:ins w:author="BONGU CHANDU" w:id="40" w:date="2025-07-31T14:31:18Z">
                <w:sdt>
                  <w:sdtPr>
                    <w:id w:val="-248157120"/>
                    <w:tag w:val="goog_rdk_462"/>
                  </w:sdtPr>
                  <w:sdtContent>
                    <w:del w:author="Anonymous" w:id="12" w:date="2025-08-29T06:22:43Z">
                      <w:r w:rsidDel="00000000" w:rsidR="00000000" w:rsidRPr="00000000">
                        <w:rPr>
                          <w:rtl w:val="0"/>
                        </w:rPr>
                      </w:r>
                    </w:del>
                  </w:sdtContent>
                </w:sdt>
              </w:ins>
            </w:sdtContent>
          </w:sdt>
        </w:p>
      </w:sdtContent>
    </w:sdt>
    <w:sdt>
      <w:sdtPr>
        <w:id w:val="-1300331383"/>
        <w:tag w:val="goog_rdk_466"/>
      </w:sdtPr>
      <w:sdtContent>
        <w:p w:rsidR="00000000" w:rsidDel="00000000" w:rsidP="00000000" w:rsidRDefault="00000000" w:rsidRPr="00000000" w14:paraId="0000008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20852633"/>
              <w:tag w:val="goog_rdk_464"/>
            </w:sdtPr>
            <w:sdtContent>
              <w:ins w:author="BONGU CHANDU" w:id="40" w:date="2025-07-31T14:31:18Z">
                <w:sdt>
                  <w:sdtPr>
                    <w:id w:val="1853642085"/>
                    <w:tag w:val="goog_rdk_465"/>
                  </w:sdtPr>
                  <w:sdtContent>
                    <w:del w:author="Anonymous" w:id="12" w:date="2025-08-29T06:22:43Z">
                      <w:r w:rsidDel="00000000" w:rsidR="00000000" w:rsidRPr="00000000">
                        <w:rPr>
                          <w:rtl w:val="0"/>
                        </w:rPr>
                      </w:r>
                    </w:del>
                  </w:sdtContent>
                </w:sdt>
              </w:ins>
            </w:sdtContent>
          </w:sdt>
        </w:p>
      </w:sdtContent>
    </w:sdt>
    <w:sdt>
      <w:sdtPr>
        <w:id w:val="39224428"/>
        <w:tag w:val="goog_rdk_470"/>
      </w:sdtPr>
      <w:sdtContent>
        <w:p w:rsidR="00000000" w:rsidDel="00000000" w:rsidP="00000000" w:rsidRDefault="00000000" w:rsidRPr="00000000" w14:paraId="0000008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81693755"/>
              <w:tag w:val="goog_rdk_467"/>
            </w:sdtPr>
            <w:sdtContent>
              <w:ins w:author="BONGU CHANDU" w:id="40" w:date="2025-07-31T14:31:18Z">
                <w:sdt>
                  <w:sdtPr>
                    <w:id w:val="-1168130778"/>
                    <w:tag w:val="goog_rdk_468"/>
                  </w:sdtPr>
                  <w:sdtContent>
                    <w:del w:author="Anonymous" w:id="12" w:date="2025-08-29T06:22:43Z"/>
                  </w:sdtContent>
                </w:sdt>
              </w:ins>
              <w:sdt>
                <w:sdtPr>
                  <w:id w:val="-1484006102"/>
                  <w:tag w:val="goog_rdk_46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Under the folder name, AI_Prescription_Verifier</w:delText>
                      </w:r>
                    </w:del>
                  </w:ins>
                </w:sdtContent>
              </w:sdt>
              <w:ins w:author="BONGU CHANDU" w:id="40" w:date="2025-07-31T14:31:18Z">
                <w:del w:author="Anonymous" w:id="12" w:date="2025-08-29T06:22:43Z"/>
              </w:ins>
            </w:sdtContent>
          </w:sdt>
        </w:p>
      </w:sdtContent>
    </w:sdt>
    <w:sdt>
      <w:sdtPr>
        <w:id w:val="549745431"/>
        <w:tag w:val="goog_rdk_473"/>
      </w:sdtPr>
      <w:sdtContent>
        <w:p w:rsidR="00000000" w:rsidDel="00000000" w:rsidP="00000000" w:rsidRDefault="00000000" w:rsidRPr="00000000" w14:paraId="0000008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61659606"/>
              <w:tag w:val="goog_rdk_471"/>
            </w:sdtPr>
            <w:sdtContent>
              <w:ins w:author="BONGU CHANDU" w:id="40" w:date="2025-07-31T14:31:18Z">
                <w:sdt>
                  <w:sdtPr>
                    <w:id w:val="857185453"/>
                    <w:tag w:val="goog_rdk_472"/>
                  </w:sdtPr>
                  <w:sdtContent>
                    <w:del w:author="Anonymous" w:id="12" w:date="2025-08-29T06:22:43Z">
                      <w:r w:rsidDel="00000000" w:rsidR="00000000" w:rsidRPr="00000000">
                        <w:rPr>
                          <w:rtl w:val="0"/>
                        </w:rPr>
                      </w:r>
                    </w:del>
                  </w:sdtContent>
                </w:sdt>
              </w:ins>
            </w:sdtContent>
          </w:sdt>
        </w:p>
      </w:sdtContent>
    </w:sdt>
    <w:sdt>
      <w:sdtPr>
        <w:id w:val="1292284407"/>
        <w:tag w:val="goog_rdk_476"/>
      </w:sdtPr>
      <w:sdtContent>
        <w:p w:rsidR="00000000" w:rsidDel="00000000" w:rsidP="00000000" w:rsidRDefault="00000000" w:rsidRPr="00000000" w14:paraId="0000008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20458646"/>
              <w:tag w:val="goog_rdk_474"/>
            </w:sdtPr>
            <w:sdtContent>
              <w:ins w:author="BONGU CHANDU" w:id="40" w:date="2025-07-31T14:31:18Z">
                <w:sdt>
                  <w:sdtPr>
                    <w:id w:val="1755792466"/>
                    <w:tag w:val="goog_rdk_475"/>
                  </w:sdtPr>
                  <w:sdtContent>
                    <w:del w:author="Anonymous" w:id="12" w:date="2025-08-29T06:22:43Z">
                      <w:r w:rsidDel="00000000" w:rsidR="00000000" w:rsidRPr="00000000">
                        <w:rPr>
                          <w:rtl w:val="0"/>
                        </w:rPr>
                      </w:r>
                    </w:del>
                  </w:sdtContent>
                </w:sdt>
              </w:ins>
            </w:sdtContent>
          </w:sdt>
        </w:p>
      </w:sdtContent>
    </w:sdt>
    <w:sdt>
      <w:sdtPr>
        <w:id w:val="-1379413541"/>
        <w:tag w:val="goog_rdk_479"/>
      </w:sdtPr>
      <w:sdtContent>
        <w:p w:rsidR="00000000" w:rsidDel="00000000" w:rsidP="00000000" w:rsidRDefault="00000000" w:rsidRPr="00000000" w14:paraId="0000008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913345746"/>
              <w:tag w:val="goog_rdk_477"/>
            </w:sdtPr>
            <w:sdtContent>
              <w:ins w:author="BONGU CHANDU" w:id="40" w:date="2025-07-31T14:31:18Z">
                <w:sdt>
                  <w:sdtPr>
                    <w:id w:val="-970000806"/>
                    <w:tag w:val="goog_rdk_478"/>
                  </w:sdtPr>
                  <w:sdtContent>
                    <w:del w:author="Anonymous" w:id="12" w:date="2025-08-29T06:22:43Z">
                      <w:r w:rsidDel="00000000" w:rsidR="00000000" w:rsidRPr="00000000">
                        <w:rPr>
                          <w:rtl w:val="0"/>
                        </w:rPr>
                      </w:r>
                    </w:del>
                  </w:sdtContent>
                </w:sdt>
              </w:ins>
            </w:sdtContent>
          </w:sdt>
        </w:p>
      </w:sdtContent>
    </w:sdt>
    <w:sdt>
      <w:sdtPr>
        <w:id w:val="1638602211"/>
        <w:tag w:val="goog_rdk_482"/>
      </w:sdtPr>
      <w:sdtContent>
        <w:p w:rsidR="00000000" w:rsidDel="00000000" w:rsidP="00000000" w:rsidRDefault="00000000" w:rsidRPr="00000000" w14:paraId="0000008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59758562"/>
              <w:tag w:val="goog_rdk_480"/>
            </w:sdtPr>
            <w:sdtContent>
              <w:ins w:author="BONGU CHANDU" w:id="40" w:date="2025-07-31T14:31:18Z">
                <w:sdt>
                  <w:sdtPr>
                    <w:id w:val="1886823168"/>
                    <w:tag w:val="goog_rdk_481"/>
                  </w:sdtPr>
                  <w:sdtContent>
                    <w:del w:author="Anonymous" w:id="12" w:date="2025-08-29T06:22:43Z">
                      <w:r w:rsidDel="00000000" w:rsidR="00000000" w:rsidRPr="00000000">
                        <w:rPr>
                          <w:rtl w:val="0"/>
                        </w:rPr>
                      </w:r>
                    </w:del>
                  </w:sdtContent>
                </w:sdt>
              </w:ins>
            </w:sdtContent>
          </w:sdt>
        </w:p>
      </w:sdtContent>
    </w:sdt>
    <w:sdt>
      <w:sdtPr>
        <w:id w:val="208527159"/>
        <w:tag w:val="goog_rdk_485"/>
      </w:sdtPr>
      <w:sdtContent>
        <w:p w:rsidR="00000000" w:rsidDel="00000000" w:rsidP="00000000" w:rsidRDefault="00000000" w:rsidRPr="00000000" w14:paraId="0000008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8853075"/>
              <w:tag w:val="goog_rdk_483"/>
            </w:sdtPr>
            <w:sdtContent>
              <w:ins w:author="BONGU CHANDU" w:id="40" w:date="2025-07-31T14:31:18Z">
                <w:sdt>
                  <w:sdtPr>
                    <w:id w:val="1805759698"/>
                    <w:tag w:val="goog_rdk_484"/>
                  </w:sdtPr>
                  <w:sdtContent>
                    <w:del w:author="Anonymous" w:id="12" w:date="2025-08-29T06:22:43Z">
                      <w:r w:rsidDel="00000000" w:rsidR="00000000" w:rsidRPr="00000000">
                        <w:rPr>
                          <w:rtl w:val="0"/>
                        </w:rPr>
                      </w:r>
                    </w:del>
                  </w:sdtContent>
                </w:sdt>
              </w:ins>
            </w:sdtContent>
          </w:sdt>
        </w:p>
      </w:sdtContent>
    </w:sdt>
    <w:sdt>
      <w:sdtPr>
        <w:id w:val="-406829915"/>
        <w:tag w:val="goog_rdk_488"/>
      </w:sdtPr>
      <w:sdtContent>
        <w:p w:rsidR="00000000" w:rsidDel="00000000" w:rsidP="00000000" w:rsidRDefault="00000000" w:rsidRPr="00000000" w14:paraId="0000008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12914666"/>
              <w:tag w:val="goog_rdk_486"/>
            </w:sdtPr>
            <w:sdtContent>
              <w:ins w:author="BONGU CHANDU" w:id="40" w:date="2025-07-31T14:31:18Z">
                <w:sdt>
                  <w:sdtPr>
                    <w:id w:val="-1674321036"/>
                    <w:tag w:val="goog_rdk_487"/>
                  </w:sdtPr>
                  <w:sdtContent>
                    <w:del w:author="Anonymous" w:id="12" w:date="2025-08-29T06:22:43Z">
                      <w:r w:rsidDel="00000000" w:rsidR="00000000" w:rsidRPr="00000000">
                        <w:rPr>
                          <w:rtl w:val="0"/>
                        </w:rPr>
                      </w:r>
                    </w:del>
                  </w:sdtContent>
                </w:sdt>
              </w:ins>
            </w:sdtContent>
          </w:sdt>
        </w:p>
      </w:sdtContent>
    </w:sdt>
    <w:sdt>
      <w:sdtPr>
        <w:id w:val="502977988"/>
        <w:tag w:val="goog_rdk_491"/>
      </w:sdtPr>
      <w:sdtContent>
        <w:p w:rsidR="00000000" w:rsidDel="00000000" w:rsidP="00000000" w:rsidRDefault="00000000" w:rsidRPr="00000000" w14:paraId="0000008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82531331"/>
              <w:tag w:val="goog_rdk_489"/>
            </w:sdtPr>
            <w:sdtContent>
              <w:ins w:author="BONGU CHANDU" w:id="40" w:date="2025-07-31T14:31:18Z">
                <w:sdt>
                  <w:sdtPr>
                    <w:id w:val="-2026311728"/>
                    <w:tag w:val="goog_rdk_490"/>
                  </w:sdtPr>
                  <w:sdtContent>
                    <w:del w:author="Anonymous" w:id="12" w:date="2025-08-29T06:22:43Z">
                      <w:r w:rsidDel="00000000" w:rsidR="00000000" w:rsidRPr="00000000">
                        <w:rPr>
                          <w:rtl w:val="0"/>
                        </w:rPr>
                      </w:r>
                    </w:del>
                  </w:sdtContent>
                </w:sdt>
              </w:ins>
            </w:sdtContent>
          </w:sdt>
        </w:p>
      </w:sdtContent>
    </w:sdt>
    <w:sdt>
      <w:sdtPr>
        <w:id w:val="845578968"/>
        <w:tag w:val="goog_rdk_494"/>
      </w:sdtPr>
      <w:sdtContent>
        <w:p w:rsidR="00000000" w:rsidDel="00000000" w:rsidP="00000000" w:rsidRDefault="00000000" w:rsidRPr="00000000" w14:paraId="0000008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69661495"/>
              <w:tag w:val="goog_rdk_492"/>
            </w:sdtPr>
            <w:sdtContent>
              <w:ins w:author="BONGU CHANDU" w:id="40" w:date="2025-07-31T14:31:18Z">
                <w:sdt>
                  <w:sdtPr>
                    <w:id w:val="-690353414"/>
                    <w:tag w:val="goog_rdk_493"/>
                  </w:sdtPr>
                  <w:sdtContent>
                    <w:del w:author="Anonymous" w:id="12" w:date="2025-08-29T06:22:43Z">
                      <w:r w:rsidDel="00000000" w:rsidR="00000000" w:rsidRPr="00000000">
                        <w:rPr>
                          <w:rtl w:val="0"/>
                        </w:rPr>
                      </w:r>
                    </w:del>
                  </w:sdtContent>
                </w:sdt>
              </w:ins>
            </w:sdtContent>
          </w:sdt>
        </w:p>
      </w:sdtContent>
    </w:sdt>
    <w:sdt>
      <w:sdtPr>
        <w:id w:val="-843876610"/>
        <w:tag w:val="goog_rdk_497"/>
      </w:sdtPr>
      <w:sdtContent>
        <w:p w:rsidR="00000000" w:rsidDel="00000000" w:rsidP="00000000" w:rsidRDefault="00000000" w:rsidRPr="00000000" w14:paraId="0000008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39353710"/>
              <w:tag w:val="goog_rdk_495"/>
            </w:sdtPr>
            <w:sdtContent>
              <w:ins w:author="BONGU CHANDU" w:id="40" w:date="2025-07-31T14:31:18Z">
                <w:sdt>
                  <w:sdtPr>
                    <w:id w:val="-873803732"/>
                    <w:tag w:val="goog_rdk_496"/>
                  </w:sdtPr>
                  <w:sdtContent>
                    <w:del w:author="Anonymous" w:id="12" w:date="2025-08-29T06:22:43Z">
                      <w:r w:rsidDel="00000000" w:rsidR="00000000" w:rsidRPr="00000000">
                        <w:rPr>
                          <w:rtl w:val="0"/>
                        </w:rPr>
                      </w:r>
                    </w:del>
                  </w:sdtContent>
                </w:sdt>
              </w:ins>
            </w:sdtContent>
          </w:sdt>
        </w:p>
      </w:sdtContent>
    </w:sdt>
    <w:sdt>
      <w:sdtPr>
        <w:id w:val="1335633706"/>
        <w:tag w:val="goog_rdk_500"/>
      </w:sdtPr>
      <w:sdtContent>
        <w:p w:rsidR="00000000" w:rsidDel="00000000" w:rsidP="00000000" w:rsidRDefault="00000000" w:rsidRPr="00000000" w14:paraId="0000008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20261128"/>
              <w:tag w:val="goog_rdk_498"/>
            </w:sdtPr>
            <w:sdtContent>
              <w:ins w:author="BONGU CHANDU" w:id="40" w:date="2025-07-31T14:31:18Z">
                <w:sdt>
                  <w:sdtPr>
                    <w:id w:val="1141074066"/>
                    <w:tag w:val="goog_rdk_499"/>
                  </w:sdtPr>
                  <w:sdtContent>
                    <w:del w:author="Anonymous" w:id="12" w:date="2025-08-29T06:22:43Z">
                      <w:r w:rsidDel="00000000" w:rsidR="00000000" w:rsidRPr="00000000">
                        <w:rPr>
                          <w:rtl w:val="0"/>
                        </w:rPr>
                      </w:r>
                    </w:del>
                  </w:sdtContent>
                </w:sdt>
              </w:ins>
            </w:sdtContent>
          </w:sdt>
        </w:p>
      </w:sdtContent>
    </w:sdt>
    <w:sdt>
      <w:sdtPr>
        <w:id w:val="-1057925490"/>
        <w:tag w:val="goog_rdk_503"/>
      </w:sdtPr>
      <w:sdtContent>
        <w:p w:rsidR="00000000" w:rsidDel="00000000" w:rsidP="00000000" w:rsidRDefault="00000000" w:rsidRPr="00000000" w14:paraId="0000009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03113707"/>
              <w:tag w:val="goog_rdk_501"/>
            </w:sdtPr>
            <w:sdtContent>
              <w:ins w:author="BONGU CHANDU" w:id="40" w:date="2025-07-31T14:31:18Z">
                <w:sdt>
                  <w:sdtPr>
                    <w:id w:val="1759663082"/>
                    <w:tag w:val="goog_rdk_502"/>
                  </w:sdtPr>
                  <w:sdtContent>
                    <w:del w:author="Anonymous" w:id="12" w:date="2025-08-29T06:22:43Z">
                      <w:r w:rsidDel="00000000" w:rsidR="00000000" w:rsidRPr="00000000">
                        <w:rPr>
                          <w:rtl w:val="0"/>
                        </w:rPr>
                      </w:r>
                    </w:del>
                  </w:sdtContent>
                </w:sdt>
              </w:ins>
            </w:sdtContent>
          </w:sdt>
        </w:p>
      </w:sdtContent>
    </w:sdt>
    <w:sdt>
      <w:sdtPr>
        <w:id w:val="713753856"/>
        <w:tag w:val="goog_rdk_506"/>
      </w:sdtPr>
      <w:sdtContent>
        <w:p w:rsidR="00000000" w:rsidDel="00000000" w:rsidP="00000000" w:rsidRDefault="00000000" w:rsidRPr="00000000" w14:paraId="0000009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52601704"/>
              <w:tag w:val="goog_rdk_504"/>
            </w:sdtPr>
            <w:sdtContent>
              <w:ins w:author="BONGU CHANDU" w:id="40" w:date="2025-07-31T14:31:18Z">
                <w:sdt>
                  <w:sdtPr>
                    <w:id w:val="1871308066"/>
                    <w:tag w:val="goog_rdk_505"/>
                  </w:sdtPr>
                  <w:sdtContent>
                    <w:del w:author="Anonymous" w:id="12" w:date="2025-08-29T06:22:43Z">
                      <w:r w:rsidDel="00000000" w:rsidR="00000000" w:rsidRPr="00000000">
                        <w:rPr>
                          <w:rtl w:val="0"/>
                        </w:rPr>
                      </w:r>
                    </w:del>
                  </w:sdtContent>
                </w:sdt>
              </w:ins>
            </w:sdtContent>
          </w:sdt>
        </w:p>
      </w:sdtContent>
    </w:sdt>
    <w:sdt>
      <w:sdtPr>
        <w:id w:val="-1178034240"/>
        <w:tag w:val="goog_rdk_509"/>
      </w:sdtPr>
      <w:sdtContent>
        <w:p w:rsidR="00000000" w:rsidDel="00000000" w:rsidP="00000000" w:rsidRDefault="00000000" w:rsidRPr="00000000" w14:paraId="0000009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12847546"/>
              <w:tag w:val="goog_rdk_507"/>
            </w:sdtPr>
            <w:sdtContent>
              <w:ins w:author="BONGU CHANDU" w:id="40" w:date="2025-07-31T14:31:18Z">
                <w:sdt>
                  <w:sdtPr>
                    <w:id w:val="-499553244"/>
                    <w:tag w:val="goog_rdk_508"/>
                  </w:sdtPr>
                  <w:sdtContent>
                    <w:del w:author="Anonymous" w:id="12" w:date="2025-08-29T06:22:43Z">
                      <w:r w:rsidDel="00000000" w:rsidR="00000000" w:rsidRPr="00000000">
                        <w:rPr>
                          <w:rtl w:val="0"/>
                        </w:rPr>
                      </w:r>
                    </w:del>
                  </w:sdtContent>
                </w:sdt>
              </w:ins>
            </w:sdtContent>
          </w:sdt>
        </w:p>
      </w:sdtContent>
    </w:sdt>
    <w:sdt>
      <w:sdtPr>
        <w:id w:val="-338032702"/>
        <w:tag w:val="goog_rdk_512"/>
      </w:sdtPr>
      <w:sdtContent>
        <w:p w:rsidR="00000000" w:rsidDel="00000000" w:rsidP="00000000" w:rsidRDefault="00000000" w:rsidRPr="00000000" w14:paraId="0000009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49311853"/>
              <w:tag w:val="goog_rdk_510"/>
            </w:sdtPr>
            <w:sdtContent>
              <w:ins w:author="BONGU CHANDU" w:id="40" w:date="2025-07-31T14:31:18Z">
                <w:sdt>
                  <w:sdtPr>
                    <w:id w:val="-510346596"/>
                    <w:tag w:val="goog_rdk_511"/>
                  </w:sdtPr>
                  <w:sdtContent>
                    <w:del w:author="Anonymous" w:id="12" w:date="2025-08-29T06:22:43Z">
                      <w:r w:rsidDel="00000000" w:rsidR="00000000" w:rsidRPr="00000000">
                        <w:rPr>
                          <w:rtl w:val="0"/>
                        </w:rPr>
                      </w:r>
                    </w:del>
                  </w:sdtContent>
                </w:sdt>
              </w:ins>
            </w:sdtContent>
          </w:sdt>
        </w:p>
      </w:sdtContent>
    </w:sdt>
    <w:sdt>
      <w:sdtPr>
        <w:id w:val="490965608"/>
        <w:tag w:val="goog_rdk_515"/>
      </w:sdtPr>
      <w:sdtContent>
        <w:p w:rsidR="00000000" w:rsidDel="00000000" w:rsidP="00000000" w:rsidRDefault="00000000" w:rsidRPr="00000000" w14:paraId="0000009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11333472"/>
              <w:tag w:val="goog_rdk_513"/>
            </w:sdtPr>
            <w:sdtContent>
              <w:ins w:author="BONGU CHANDU" w:id="40" w:date="2025-07-31T14:31:18Z">
                <w:sdt>
                  <w:sdtPr>
                    <w:id w:val="465887273"/>
                    <w:tag w:val="goog_rdk_514"/>
                  </w:sdtPr>
                  <w:sdtContent>
                    <w:del w:author="Anonymous" w:id="12" w:date="2025-08-29T06:22:43Z">
                      <w:r w:rsidDel="00000000" w:rsidR="00000000" w:rsidRPr="00000000">
                        <w:rPr>
                          <w:rtl w:val="0"/>
                        </w:rPr>
                      </w:r>
                    </w:del>
                  </w:sdtContent>
                </w:sdt>
              </w:ins>
            </w:sdtContent>
          </w:sdt>
        </w:p>
      </w:sdtContent>
    </w:sdt>
    <w:sdt>
      <w:sdtPr>
        <w:id w:val="-989636061"/>
        <w:tag w:val="goog_rdk_518"/>
      </w:sdtPr>
      <w:sdtContent>
        <w:p w:rsidR="00000000" w:rsidDel="00000000" w:rsidP="00000000" w:rsidRDefault="00000000" w:rsidRPr="00000000" w14:paraId="00000095">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27274126"/>
              <w:tag w:val="goog_rdk_516"/>
            </w:sdtPr>
            <w:sdtContent>
              <w:ins w:author="BONGU CHANDU" w:id="40" w:date="2025-07-31T14:31:18Z">
                <w:sdt>
                  <w:sdtPr>
                    <w:id w:val="-577234848"/>
                    <w:tag w:val="goog_rdk_517"/>
                  </w:sdtPr>
                  <w:sdtContent>
                    <w:del w:author="Anonymous" w:id="12" w:date="2025-08-29T06:22:43Z">
                      <w:r w:rsidDel="00000000" w:rsidR="00000000" w:rsidRPr="00000000">
                        <w:rPr>
                          <w:rtl w:val="0"/>
                        </w:rPr>
                      </w:r>
                    </w:del>
                  </w:sdtContent>
                </w:sdt>
              </w:ins>
            </w:sdtContent>
          </w:sdt>
        </w:p>
      </w:sdtContent>
    </w:sdt>
    <w:sdt>
      <w:sdtPr>
        <w:id w:val="2069489338"/>
        <w:tag w:val="goog_rdk_522"/>
      </w:sdtPr>
      <w:sdtContent>
        <w:p w:rsidR="00000000" w:rsidDel="00000000" w:rsidP="00000000" w:rsidRDefault="00000000" w:rsidRPr="00000000" w14:paraId="0000009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33611112"/>
              <w:tag w:val="goog_rdk_519"/>
            </w:sdtPr>
            <w:sdtContent>
              <w:ins w:author="BONGU CHANDU" w:id="40" w:date="2025-07-31T14:31:18Z">
                <w:sdt>
                  <w:sdtPr>
                    <w:id w:val="-401305267"/>
                    <w:tag w:val="goog_rdk_520"/>
                  </w:sdtPr>
                  <w:sdtContent>
                    <w:del w:author="Anonymous" w:id="12" w:date="2025-08-29T06:22:43Z"/>
                  </w:sdtContent>
                </w:sdt>
              </w:ins>
              <w:sdt>
                <w:sdtPr>
                  <w:id w:val="-912495595"/>
                  <w:tag w:val="goog_rdk_52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milestone focused on collecting and preparing high-quality datasets essential for accurate drug interaction analysis. We sourced raw interaction data from Kaggle and standardized drug details using the RXNORM dataset from the U.S. National Library of Medicine. By mapping and merging these datasets through RxCUIs, we created a comprehensive and scientifically consistent foundation to power subsequent analysis and model development.</w:delText>
                      </w:r>
                    </w:del>
                  </w:ins>
                </w:sdtContent>
              </w:sdt>
              <w:ins w:author="BONGU CHANDU" w:id="40" w:date="2025-07-31T14:31:18Z">
                <w:del w:author="Anonymous" w:id="12" w:date="2025-08-29T06:22:43Z"/>
              </w:ins>
            </w:sdtContent>
          </w:sdt>
        </w:p>
      </w:sdtContent>
    </w:sdt>
    <w:sdt>
      <w:sdtPr>
        <w:id w:val="746626806"/>
        <w:tag w:val="goog_rdk_525"/>
      </w:sdtPr>
      <w:sdtContent>
        <w:p w:rsidR="00000000" w:rsidDel="00000000" w:rsidP="00000000" w:rsidRDefault="00000000" w:rsidRPr="00000000" w14:paraId="0000009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12926355"/>
              <w:tag w:val="goog_rdk_523"/>
            </w:sdtPr>
            <w:sdtContent>
              <w:ins w:author="BONGU CHANDU" w:id="40" w:date="2025-07-31T14:31:18Z">
                <w:sdt>
                  <w:sdtPr>
                    <w:id w:val="-2065311264"/>
                    <w:tag w:val="goog_rdk_524"/>
                  </w:sdtPr>
                  <w:sdtContent>
                    <w:del w:author="Anonymous" w:id="12" w:date="2025-08-29T06:22:43Z">
                      <w:r w:rsidDel="00000000" w:rsidR="00000000" w:rsidRPr="00000000">
                        <w:rPr>
                          <w:rtl w:val="0"/>
                        </w:rPr>
                      </w:r>
                    </w:del>
                  </w:sdtContent>
                </w:sdt>
              </w:ins>
            </w:sdtContent>
          </w:sdt>
        </w:p>
      </w:sdtContent>
    </w:sdt>
    <w:sdt>
      <w:sdtPr>
        <w:id w:val="-152792502"/>
        <w:tag w:val="goog_rdk_529"/>
      </w:sdtPr>
      <w:sdtContent>
        <w:p w:rsidR="00000000" w:rsidDel="00000000" w:rsidP="00000000" w:rsidRDefault="00000000" w:rsidRPr="00000000" w14:paraId="0000009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4429264"/>
              <w:tag w:val="goog_rdk_526"/>
            </w:sdtPr>
            <w:sdtContent>
              <w:ins w:author="BONGU CHANDU" w:id="40" w:date="2025-07-31T14:31:18Z">
                <w:sdt>
                  <w:sdtPr>
                    <w:id w:val="844643489"/>
                    <w:tag w:val="goog_rdk_527"/>
                  </w:sdtPr>
                  <w:sdtContent>
                    <w:del w:author="Anonymous" w:id="12" w:date="2025-08-29T06:22:43Z"/>
                  </w:sdtContent>
                </w:sdt>
              </w:ins>
              <w:sdt>
                <w:sdtPr>
                  <w:id w:val="-420800019"/>
                  <w:tag w:val="goog_rdk_52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first step involved acquiring reliable datasets related to drug interactions and drug information.</w:delText>
                      </w:r>
                    </w:del>
                  </w:ins>
                </w:sdtContent>
              </w:sdt>
              <w:ins w:author="BONGU CHANDU" w:id="40" w:date="2025-07-31T14:31:18Z">
                <w:del w:author="Anonymous" w:id="12" w:date="2025-08-29T06:22:43Z"/>
              </w:ins>
            </w:sdtContent>
          </w:sdt>
        </w:p>
      </w:sdtContent>
    </w:sdt>
    <w:sdt>
      <w:sdtPr>
        <w:id w:val="2122415117"/>
        <w:tag w:val="goog_rdk_533"/>
      </w:sdtPr>
      <w:sdtContent>
        <w:p w:rsidR="00000000" w:rsidDel="00000000" w:rsidP="00000000" w:rsidRDefault="00000000" w:rsidRPr="00000000" w14:paraId="0000009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2324202"/>
              <w:tag w:val="goog_rdk_530"/>
            </w:sdtPr>
            <w:sdtContent>
              <w:ins w:author="BONGU CHANDU" w:id="40" w:date="2025-07-31T14:31:18Z">
                <w:sdt>
                  <w:sdtPr>
                    <w:id w:val="1191413519"/>
                    <w:tag w:val="goog_rdk_531"/>
                  </w:sdtPr>
                  <w:sdtContent>
                    <w:del w:author="Anonymous" w:id="12" w:date="2025-08-29T06:22:43Z"/>
                  </w:sdtContent>
                </w:sdt>
              </w:ins>
              <w:sdt>
                <w:sdtPr>
                  <w:id w:val="-871944417"/>
                  <w:tag w:val="goog_rdk_53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Drug Interaction Dataset from Kaggle</w:delText>
                      </w:r>
                    </w:del>
                  </w:ins>
                </w:sdtContent>
              </w:sdt>
              <w:ins w:author="BONGU CHANDU" w:id="40" w:date="2025-07-31T14:31:18Z">
                <w:del w:author="Anonymous" w:id="12" w:date="2025-08-29T06:22:43Z"/>
              </w:ins>
            </w:sdtContent>
          </w:sdt>
        </w:p>
      </w:sdtContent>
    </w:sdt>
    <w:sdt>
      <w:sdtPr>
        <w:id w:val="1533125471"/>
        <w:tag w:val="goog_rdk_537"/>
      </w:sdtPr>
      <w:sdtContent>
        <w:p w:rsidR="00000000" w:rsidDel="00000000" w:rsidP="00000000" w:rsidRDefault="00000000" w:rsidRPr="00000000" w14:paraId="0000009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84626193"/>
              <w:tag w:val="goog_rdk_534"/>
            </w:sdtPr>
            <w:sdtContent>
              <w:ins w:author="BONGU CHANDU" w:id="40" w:date="2025-07-31T14:31:18Z">
                <w:sdt>
                  <w:sdtPr>
                    <w:id w:val="1637739582"/>
                    <w:tag w:val="goog_rdk_535"/>
                  </w:sdtPr>
                  <w:sdtContent>
                    <w:del w:author="Anonymous" w:id="12" w:date="2025-08-29T06:22:43Z"/>
                  </w:sdtContent>
                </w:sdt>
              </w:ins>
              <w:sdt>
                <w:sdtPr>
                  <w:id w:val="-1783315865"/>
                  <w:tag w:val="goog_rdk_53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We downloaded the </w:delText>
                      </w:r>
                    </w:del>
                  </w:ins>
                </w:sdtContent>
              </w:sdt>
              <w:ins w:author="BONGU CHANDU" w:id="40" w:date="2025-07-31T14:31:18Z">
                <w:del w:author="Anonymous" w:id="12" w:date="2025-08-29T06:22:43Z"/>
              </w:ins>
            </w:sdtContent>
          </w:sdt>
        </w:p>
      </w:sdtContent>
    </w:sdt>
    <w:sdt>
      <w:sdtPr>
        <w:id w:val="381199403"/>
        <w:tag w:val="goog_rdk_541"/>
      </w:sdtPr>
      <w:sdtContent>
        <w:p w:rsidR="00000000" w:rsidDel="00000000" w:rsidP="00000000" w:rsidRDefault="00000000" w:rsidRPr="00000000" w14:paraId="0000009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83143340"/>
              <w:tag w:val="goog_rdk_538"/>
            </w:sdtPr>
            <w:sdtContent>
              <w:ins w:author="BONGU CHANDU" w:id="40" w:date="2025-07-31T14:31:18Z">
                <w:sdt>
                  <w:sdtPr>
                    <w:id w:val="1188032541"/>
                    <w:tag w:val="goog_rdk_539"/>
                  </w:sdtPr>
                  <w:sdtContent>
                    <w:del w:author="Anonymous" w:id="12" w:date="2025-08-29T06:22:43Z"/>
                  </w:sdtContent>
                </w:sdt>
              </w:ins>
              <w:sdt>
                <w:sdtPr>
                  <w:id w:val="-159339551"/>
                  <w:tag w:val="goog_rdk_54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dataset from Kaggle, which contains pairs of drugs and their known interactions. This dataset provides raw data about which drugs interact with each other, but it mainly uses commercial or common drug names without standardized scientific identifiers.</w:delText>
                      </w:r>
                    </w:del>
                  </w:ins>
                </w:sdtContent>
              </w:sdt>
              <w:ins w:author="BONGU CHANDU" w:id="40" w:date="2025-07-31T14:31:18Z">
                <w:del w:author="Anonymous" w:id="12" w:date="2025-08-29T06:22:43Z"/>
              </w:ins>
            </w:sdtContent>
          </w:sdt>
        </w:p>
      </w:sdtContent>
    </w:sdt>
    <w:sdt>
      <w:sdtPr>
        <w:id w:val="417914497"/>
        <w:tag w:val="goog_rdk_544"/>
      </w:sdtPr>
      <w:sdtContent>
        <w:p w:rsidR="00000000" w:rsidDel="00000000" w:rsidP="00000000" w:rsidRDefault="00000000" w:rsidRPr="00000000" w14:paraId="0000009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75206833"/>
              <w:tag w:val="goog_rdk_542"/>
            </w:sdtPr>
            <w:sdtContent>
              <w:ins w:author="BONGU CHANDU" w:id="40" w:date="2025-07-31T14:31:18Z">
                <w:sdt>
                  <w:sdtPr>
                    <w:id w:val="1591019533"/>
                    <w:tag w:val="goog_rdk_543"/>
                  </w:sdtPr>
                  <w:sdtContent>
                    <w:del w:author="Anonymous" w:id="12" w:date="2025-08-29T06:22:43Z">
                      <w:r w:rsidDel="00000000" w:rsidR="00000000" w:rsidRPr="00000000">
                        <w:rPr>
                          <w:rtl w:val="0"/>
                        </w:rPr>
                      </w:r>
                    </w:del>
                  </w:sdtContent>
                </w:sdt>
              </w:ins>
            </w:sdtContent>
          </w:sdt>
        </w:p>
      </w:sdtContent>
    </w:sdt>
    <w:sdt>
      <w:sdtPr>
        <w:id w:val="2033618258"/>
        <w:tag w:val="goog_rdk_547"/>
      </w:sdtPr>
      <w:sdtContent>
        <w:p w:rsidR="00000000" w:rsidDel="00000000" w:rsidP="00000000" w:rsidRDefault="00000000" w:rsidRPr="00000000" w14:paraId="0000009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21191864"/>
              <w:tag w:val="goog_rdk_545"/>
            </w:sdtPr>
            <w:sdtContent>
              <w:ins w:author="BONGU CHANDU" w:id="40" w:date="2025-07-31T14:31:18Z">
                <w:sdt>
                  <w:sdtPr>
                    <w:id w:val="51764182"/>
                    <w:tag w:val="goog_rdk_546"/>
                  </w:sdtPr>
                  <w:sdtContent>
                    <w:del w:author="Anonymous" w:id="12" w:date="2025-08-29T06:22:43Z">
                      <w:r w:rsidDel="00000000" w:rsidR="00000000" w:rsidRPr="00000000">
                        <w:rPr>
                          <w:rtl w:val="0"/>
                        </w:rPr>
                      </w:r>
                    </w:del>
                  </w:sdtContent>
                </w:sdt>
              </w:ins>
            </w:sdtContent>
          </w:sdt>
        </w:p>
      </w:sdtContent>
    </w:sdt>
    <w:sdt>
      <w:sdtPr>
        <w:id w:val="958836481"/>
        <w:tag w:val="goog_rdk_551"/>
      </w:sdtPr>
      <w:sdtContent>
        <w:p w:rsidR="00000000" w:rsidDel="00000000" w:rsidP="00000000" w:rsidRDefault="00000000" w:rsidRPr="00000000" w14:paraId="0000009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531336433"/>
              <w:tag w:val="goog_rdk_548"/>
            </w:sdtPr>
            <w:sdtContent>
              <w:ins w:author="BONGU CHANDU" w:id="40" w:date="2025-07-31T14:31:18Z">
                <w:sdt>
                  <w:sdtPr>
                    <w:id w:val="1012692664"/>
                    <w:tag w:val="goog_rdk_549"/>
                  </w:sdtPr>
                  <w:sdtContent>
                    <w:del w:author="Anonymous" w:id="12" w:date="2025-08-29T06:22:43Z"/>
                  </w:sdtContent>
                </w:sdt>
              </w:ins>
              <w:sdt>
                <w:sdtPr>
                  <w:id w:val="-150181605"/>
                  <w:tag w:val="goog_rdk_55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w:delText>
                      </w:r>
                    </w:del>
                  </w:ins>
                </w:sdtContent>
              </w:sdt>
              <w:ins w:author="BONGU CHANDU" w:id="40" w:date="2025-07-31T14:31:18Z">
                <w:del w:author="Anonymous" w:id="12" w:date="2025-08-29T06:22:43Z"/>
              </w:ins>
            </w:sdtContent>
          </w:sdt>
        </w:p>
      </w:sdtContent>
    </w:sdt>
    <w:sdt>
      <w:sdtPr>
        <w:id w:val="141450367"/>
        <w:tag w:val="goog_rdk_554"/>
      </w:sdtPr>
      <w:sdtContent>
        <w:p w:rsidR="00000000" w:rsidDel="00000000" w:rsidP="00000000" w:rsidRDefault="00000000" w:rsidRPr="00000000" w14:paraId="0000009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51840676"/>
              <w:tag w:val="goog_rdk_552"/>
            </w:sdtPr>
            <w:sdtContent>
              <w:ins w:author="BONGU CHANDU" w:id="40" w:date="2025-07-31T14:31:18Z">
                <w:sdt>
                  <w:sdtPr>
                    <w:id w:val="-2126686714"/>
                    <w:tag w:val="goog_rdk_553"/>
                  </w:sdtPr>
                  <w:sdtContent>
                    <w:del w:author="Anonymous" w:id="12" w:date="2025-08-29T06:22:43Z">
                      <w:r w:rsidDel="00000000" w:rsidR="00000000" w:rsidRPr="00000000">
                        <w:rPr>
                          <w:rtl w:val="0"/>
                        </w:rPr>
                      </w:r>
                    </w:del>
                  </w:sdtContent>
                </w:sdt>
              </w:ins>
            </w:sdtContent>
          </w:sdt>
        </w:p>
      </w:sdtContent>
    </w:sdt>
    <w:sdt>
      <w:sdtPr>
        <w:id w:val="1096011634"/>
        <w:tag w:val="goog_rdk_557"/>
      </w:sdtPr>
      <w:sdtContent>
        <w:p w:rsidR="00000000" w:rsidDel="00000000" w:rsidP="00000000" w:rsidRDefault="00000000" w:rsidRPr="00000000" w14:paraId="000000A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14593952"/>
              <w:tag w:val="goog_rdk_555"/>
            </w:sdtPr>
            <w:sdtContent>
              <w:ins w:author="BONGU CHANDU" w:id="40" w:date="2025-07-31T14:31:18Z">
                <w:sdt>
                  <w:sdtPr>
                    <w:id w:val="-310978343"/>
                    <w:tag w:val="goog_rdk_556"/>
                  </w:sdtPr>
                  <w:sdtContent>
                    <w:del w:author="Anonymous" w:id="12" w:date="2025-08-29T06:22:43Z">
                      <w:r w:rsidDel="00000000" w:rsidR="00000000" w:rsidRPr="00000000">
                        <w:rPr>
                          <w:rtl w:val="0"/>
                        </w:rPr>
                      </w:r>
                    </w:del>
                  </w:sdtContent>
                </w:sdt>
              </w:ins>
            </w:sdtContent>
          </w:sdt>
        </w:p>
      </w:sdtContent>
    </w:sdt>
    <w:sdt>
      <w:sdtPr>
        <w:id w:val="1314658012"/>
        <w:tag w:val="goog_rdk_560"/>
      </w:sdtPr>
      <w:sdtContent>
        <w:p w:rsidR="00000000" w:rsidDel="00000000" w:rsidP="00000000" w:rsidRDefault="00000000" w:rsidRPr="00000000" w14:paraId="000000A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832563047"/>
              <w:tag w:val="goog_rdk_558"/>
            </w:sdtPr>
            <w:sdtContent>
              <w:ins w:author="BONGU CHANDU" w:id="40" w:date="2025-07-31T14:31:18Z">
                <w:sdt>
                  <w:sdtPr>
                    <w:id w:val="-1901889554"/>
                    <w:tag w:val="goog_rdk_559"/>
                  </w:sdtPr>
                  <w:sdtContent>
                    <w:del w:author="Anonymous" w:id="12" w:date="2025-08-29T06:22:43Z">
                      <w:r w:rsidDel="00000000" w:rsidR="00000000" w:rsidRPr="00000000">
                        <w:rPr>
                          <w:rtl w:val="0"/>
                        </w:rPr>
                      </w:r>
                    </w:del>
                  </w:sdtContent>
                </w:sdt>
              </w:ins>
            </w:sdtContent>
          </w:sdt>
        </w:p>
      </w:sdtContent>
    </w:sdt>
    <w:sdt>
      <w:sdtPr>
        <w:id w:val="-1546710856"/>
        <w:tag w:val="goog_rdk_564"/>
      </w:sdtPr>
      <w:sdtContent>
        <w:p w:rsidR="00000000" w:rsidDel="00000000" w:rsidP="00000000" w:rsidRDefault="00000000" w:rsidRPr="00000000" w14:paraId="000000A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20300208"/>
              <w:tag w:val="goog_rdk_561"/>
            </w:sdtPr>
            <w:sdtContent>
              <w:ins w:author="BONGU CHANDU" w:id="40" w:date="2025-07-31T14:31:18Z">
                <w:sdt>
                  <w:sdtPr>
                    <w:id w:val="238500335"/>
                    <w:tag w:val="goog_rdk_562"/>
                  </w:sdtPr>
                  <w:sdtContent>
                    <w:del w:author="Anonymous" w:id="12" w:date="2025-08-29T06:22:43Z"/>
                  </w:sdtContent>
                </w:sdt>
              </w:ins>
              <w:sdt>
                <w:sdtPr>
                  <w:id w:val="-67338674"/>
                  <w:tag w:val="goog_rdk_56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Drug-Drug Interactions Dataset</w:delText>
                      </w:r>
                    </w:del>
                  </w:ins>
                </w:sdtContent>
              </w:sdt>
              <w:ins w:author="BONGU CHANDU" w:id="40" w:date="2025-07-31T14:31:18Z">
                <w:del w:author="Anonymous" w:id="12" w:date="2025-08-29T06:22:43Z"/>
              </w:ins>
            </w:sdtContent>
          </w:sdt>
        </w:p>
      </w:sdtContent>
    </w:sdt>
    <w:sdt>
      <w:sdtPr>
        <w:id w:val="-1895338883"/>
        <w:tag w:val="goog_rdk_568"/>
      </w:sdtPr>
      <w:sdtContent>
        <w:p w:rsidR="00000000" w:rsidDel="00000000" w:rsidP="00000000" w:rsidRDefault="00000000" w:rsidRPr="00000000" w14:paraId="000000A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77873860"/>
              <w:tag w:val="goog_rdk_565"/>
            </w:sdtPr>
            <w:sdtContent>
              <w:ins w:author="BONGU CHANDU" w:id="40" w:date="2025-07-31T14:31:18Z">
                <w:sdt>
                  <w:sdtPr>
                    <w:id w:val="-28396734"/>
                    <w:tag w:val="goog_rdk_566"/>
                  </w:sdtPr>
                  <w:sdtContent>
                    <w:del w:author="Anonymous" w:id="12" w:date="2025-08-29T06:22:43Z"/>
                  </w:sdtContent>
                </w:sdt>
              </w:ins>
              <w:sdt>
                <w:sdtPr>
                  <w:id w:val="-1060332500"/>
                  <w:tag w:val="goog_rdk_56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RXNORM ONE Dataset from U.S. National Library of Medicine</w:delText>
                      </w:r>
                    </w:del>
                  </w:ins>
                </w:sdtContent>
              </w:sdt>
              <w:ins w:author="BONGU CHANDU" w:id="40" w:date="2025-07-31T14:31:18Z">
                <w:del w:author="Anonymous" w:id="12" w:date="2025-08-29T06:22:43Z"/>
              </w:ins>
            </w:sdtContent>
          </w:sdt>
        </w:p>
      </w:sdtContent>
    </w:sdt>
    <w:sdt>
      <w:sdtPr>
        <w:id w:val="-1964258605"/>
        <w:tag w:val="goog_rdk_572"/>
      </w:sdtPr>
      <w:sdtContent>
        <w:p w:rsidR="00000000" w:rsidDel="00000000" w:rsidP="00000000" w:rsidRDefault="00000000" w:rsidRPr="00000000" w14:paraId="000000A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478819130"/>
              <w:tag w:val="goog_rdk_569"/>
            </w:sdtPr>
            <w:sdtContent>
              <w:ins w:author="BONGU CHANDU" w:id="40" w:date="2025-07-31T14:31:18Z">
                <w:sdt>
                  <w:sdtPr>
                    <w:id w:val="-686280674"/>
                    <w:tag w:val="goog_rdk_570"/>
                  </w:sdtPr>
                  <w:sdtContent>
                    <w:del w:author="Anonymous" w:id="12" w:date="2025-08-29T06:22:43Z"/>
                  </w:sdtContent>
                </w:sdt>
              </w:ins>
              <w:sdt>
                <w:sdtPr>
                  <w:id w:val="997669590"/>
                  <w:tag w:val="goog_rdk_57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To obtain detailed and standardized drug information, we registered for access to the </w:delText>
                      </w:r>
                    </w:del>
                  </w:ins>
                </w:sdtContent>
              </w:sdt>
              <w:ins w:author="BONGU CHANDU" w:id="40" w:date="2025-07-31T14:31:18Z">
                <w:del w:author="Anonymous" w:id="12" w:date="2025-08-29T06:22:43Z"/>
              </w:ins>
            </w:sdtContent>
          </w:sdt>
        </w:p>
      </w:sdtContent>
    </w:sdt>
    <w:sdt>
      <w:sdtPr>
        <w:id w:val="220502510"/>
        <w:tag w:val="goog_rdk_576"/>
      </w:sdtPr>
      <w:sdtContent>
        <w:p w:rsidR="00000000" w:rsidDel="00000000" w:rsidP="00000000" w:rsidRDefault="00000000" w:rsidRPr="00000000" w14:paraId="000000A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83283063"/>
              <w:tag w:val="goog_rdk_573"/>
            </w:sdtPr>
            <w:sdtContent>
              <w:ins w:author="BONGU CHANDU" w:id="40" w:date="2025-07-31T14:31:18Z">
                <w:sdt>
                  <w:sdtPr>
                    <w:id w:val="-1302078342"/>
                    <w:tag w:val="goog_rdk_574"/>
                  </w:sdtPr>
                  <w:sdtContent>
                    <w:del w:author="Anonymous" w:id="12" w:date="2025-08-29T06:22:43Z"/>
                  </w:sdtContent>
                </w:sdt>
              </w:ins>
              <w:sdt>
                <w:sdtPr>
                  <w:id w:val="144135988"/>
                  <w:tag w:val="goog_rdk_57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dataset through the Unified Terminology Services (UTS) of the U.S. National Library of Medicine. After submitting a request for access on the UTS website (</w:delText>
                      </w:r>
                    </w:del>
                  </w:ins>
                </w:sdtContent>
              </w:sdt>
              <w:ins w:author="BONGU CHANDU" w:id="40" w:date="2025-07-31T14:31:18Z">
                <w:del w:author="Anonymous" w:id="12" w:date="2025-08-29T06:22:43Z"/>
              </w:ins>
            </w:sdtContent>
          </w:sdt>
        </w:p>
      </w:sdtContent>
    </w:sdt>
    <w:sdt>
      <w:sdtPr>
        <w:id w:val="964620606"/>
        <w:tag w:val="goog_rdk_580"/>
      </w:sdtPr>
      <w:sdtContent>
        <w:p w:rsidR="00000000" w:rsidDel="00000000" w:rsidP="00000000" w:rsidRDefault="00000000" w:rsidRPr="00000000" w14:paraId="000000A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37691141"/>
              <w:tag w:val="goog_rdk_577"/>
            </w:sdtPr>
            <w:sdtContent>
              <w:ins w:author="BONGU CHANDU" w:id="40" w:date="2025-07-31T14:31:18Z">
                <w:sdt>
                  <w:sdtPr>
                    <w:id w:val="920915603"/>
                    <w:tag w:val="goog_rdk_578"/>
                  </w:sdtPr>
                  <w:sdtContent>
                    <w:del w:author="Anonymous" w:id="12" w:date="2025-08-29T06:22:43Z"/>
                  </w:sdtContent>
                </w:sdt>
              </w:ins>
              <w:sdt>
                <w:sdtPr>
                  <w:id w:val="-2124704912"/>
                  <w:tag w:val="goog_rdk_57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our application was approved, allowing us to download the latest RXNORM dataset (2025 release). </w:delText>
                      </w:r>
                    </w:del>
                  </w:ins>
                </w:sdtContent>
              </w:sdt>
              <w:ins w:author="BONGU CHANDU" w:id="40" w:date="2025-07-31T14:31:18Z">
                <w:del w:author="Anonymous" w:id="12" w:date="2025-08-29T06:22:43Z"/>
              </w:ins>
            </w:sdtContent>
          </w:sdt>
        </w:p>
      </w:sdtContent>
    </w:sdt>
    <w:sdt>
      <w:sdtPr>
        <w:id w:val="91274344"/>
        <w:tag w:val="goog_rdk_583"/>
      </w:sdtPr>
      <w:sdtContent>
        <w:p w:rsidR="00000000" w:rsidDel="00000000" w:rsidP="00000000" w:rsidRDefault="00000000" w:rsidRPr="00000000" w14:paraId="000000A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50329885"/>
              <w:tag w:val="goog_rdk_581"/>
            </w:sdtPr>
            <w:sdtContent>
              <w:ins w:author="BONGU CHANDU" w:id="40" w:date="2025-07-31T14:31:18Z">
                <w:sdt>
                  <w:sdtPr>
                    <w:id w:val="1803785227"/>
                    <w:tag w:val="goog_rdk_582"/>
                  </w:sdtPr>
                  <w:sdtContent>
                    <w:del w:author="Anonymous" w:id="12" w:date="2025-08-29T06:22:43Z">
                      <w:r w:rsidDel="00000000" w:rsidR="00000000" w:rsidRPr="00000000">
                        <w:rPr>
                          <w:rtl w:val="0"/>
                        </w:rPr>
                      </w:r>
                    </w:del>
                  </w:sdtContent>
                </w:sdt>
              </w:ins>
            </w:sdtContent>
          </w:sdt>
        </w:p>
      </w:sdtContent>
    </w:sdt>
    <w:sdt>
      <w:sdtPr>
        <w:id w:val="1283003244"/>
        <w:tag w:val="goog_rdk_587"/>
      </w:sdtPr>
      <w:sdtContent>
        <w:p w:rsidR="00000000" w:rsidDel="00000000" w:rsidP="00000000" w:rsidRDefault="00000000" w:rsidRPr="00000000" w14:paraId="000000A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6834526"/>
              <w:tag w:val="goog_rdk_584"/>
            </w:sdtPr>
            <w:sdtContent>
              <w:ins w:author="BONGU CHANDU" w:id="40" w:date="2025-07-31T14:31:18Z">
                <w:sdt>
                  <w:sdtPr>
                    <w:id w:val="1884801493"/>
                    <w:tag w:val="goog_rdk_585"/>
                  </w:sdtPr>
                  <w:sdtContent>
                    <w:del w:author="Anonymous" w:id="12" w:date="2025-08-29T06:22:43Z"/>
                  </w:sdtContent>
                </w:sdt>
              </w:ins>
              <w:sdt>
                <w:sdtPr>
                  <w:id w:val="-1662419627"/>
                  <w:tag w:val="goog_rdk_58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dataset contains drug concept identifiers (RxCUIs), scientific drug names, dosage forms, and other metadata critical for precise drug identification and mapping.</w:delText>
                      </w:r>
                    </w:del>
                  </w:ins>
                </w:sdtContent>
              </w:sdt>
              <w:ins w:author="BONGU CHANDU" w:id="40" w:date="2025-07-31T14:31:18Z">
                <w:del w:author="Anonymous" w:id="12" w:date="2025-08-29T06:22:43Z"/>
              </w:ins>
            </w:sdtContent>
          </w:sdt>
        </w:p>
      </w:sdtContent>
    </w:sdt>
    <w:sdt>
      <w:sdtPr>
        <w:id w:val="1874155279"/>
        <w:tag w:val="goog_rdk_590"/>
      </w:sdtPr>
      <w:sdtContent>
        <w:p w:rsidR="00000000" w:rsidDel="00000000" w:rsidP="00000000" w:rsidRDefault="00000000" w:rsidRPr="00000000" w14:paraId="000000A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838811935"/>
              <w:tag w:val="goog_rdk_588"/>
            </w:sdtPr>
            <w:sdtContent>
              <w:ins w:author="BONGU CHANDU" w:id="40" w:date="2025-07-31T14:31:18Z">
                <w:sdt>
                  <w:sdtPr>
                    <w:id w:val="-774986997"/>
                    <w:tag w:val="goog_rdk_589"/>
                  </w:sdtPr>
                  <w:sdtContent>
                    <w:del w:author="Anonymous" w:id="12" w:date="2025-08-29T06:22:43Z">
                      <w:r w:rsidDel="00000000" w:rsidR="00000000" w:rsidRPr="00000000">
                        <w:rPr>
                          <w:rtl w:val="0"/>
                        </w:rPr>
                      </w:r>
                    </w:del>
                  </w:sdtContent>
                </w:sdt>
              </w:ins>
            </w:sdtContent>
          </w:sdt>
        </w:p>
      </w:sdtContent>
    </w:sdt>
    <w:sdt>
      <w:sdtPr>
        <w:id w:val="-500337564"/>
        <w:tag w:val="goog_rdk_593"/>
      </w:sdtPr>
      <w:sdtContent>
        <w:p w:rsidR="00000000" w:rsidDel="00000000" w:rsidP="00000000" w:rsidRDefault="00000000" w:rsidRPr="00000000" w14:paraId="000000A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92852448"/>
              <w:tag w:val="goog_rdk_591"/>
            </w:sdtPr>
            <w:sdtContent>
              <w:ins w:author="BONGU CHANDU" w:id="40" w:date="2025-07-31T14:31:18Z">
                <w:sdt>
                  <w:sdtPr>
                    <w:id w:val="-1392390033"/>
                    <w:tag w:val="goog_rdk_592"/>
                  </w:sdtPr>
                  <w:sdtContent>
                    <w:del w:author="Anonymous" w:id="12" w:date="2025-08-29T06:22:43Z">
                      <w:r w:rsidDel="00000000" w:rsidR="00000000" w:rsidRPr="00000000">
                        <w:rPr>
                          <w:rtl w:val="0"/>
                        </w:rPr>
                      </w:r>
                    </w:del>
                  </w:sdtContent>
                </w:sdt>
              </w:ins>
            </w:sdtContent>
          </w:sdt>
        </w:p>
      </w:sdtContent>
    </w:sdt>
    <w:sdt>
      <w:sdtPr>
        <w:id w:val="1037296694"/>
        <w:tag w:val="goog_rdk_597"/>
      </w:sdtPr>
      <w:sdtContent>
        <w:p w:rsidR="00000000" w:rsidDel="00000000" w:rsidP="00000000" w:rsidRDefault="00000000" w:rsidRPr="00000000" w14:paraId="000000A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478876305"/>
              <w:tag w:val="goog_rdk_594"/>
            </w:sdtPr>
            <w:sdtContent>
              <w:ins w:author="BONGU CHANDU" w:id="40" w:date="2025-07-31T14:31:18Z">
                <w:sdt>
                  <w:sdtPr>
                    <w:id w:val="-902198036"/>
                    <w:tag w:val="goog_rdk_595"/>
                  </w:sdtPr>
                  <w:sdtContent>
                    <w:del w:author="Anonymous" w:id="12" w:date="2025-08-29T06:22:43Z"/>
                  </w:sdtContent>
                </w:sdt>
              </w:ins>
              <w:sdt>
                <w:sdtPr>
                  <w:id w:val="-1360115372"/>
                  <w:tag w:val="goog_rdk_59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w:delText>
                      </w:r>
                    </w:del>
                  </w:ins>
                </w:sdtContent>
              </w:sdt>
              <w:ins w:author="BONGU CHANDU" w:id="40" w:date="2025-07-31T14:31:18Z">
                <w:del w:author="Anonymous" w:id="12" w:date="2025-08-29T06:22:43Z"/>
              </w:ins>
            </w:sdtContent>
          </w:sdt>
        </w:p>
      </w:sdtContent>
    </w:sdt>
    <w:sdt>
      <w:sdtPr>
        <w:id w:val="-1263689951"/>
        <w:tag w:val="goog_rdk_600"/>
      </w:sdtPr>
      <w:sdtContent>
        <w:p w:rsidR="00000000" w:rsidDel="00000000" w:rsidP="00000000" w:rsidRDefault="00000000" w:rsidRPr="00000000" w14:paraId="000000A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38653444"/>
              <w:tag w:val="goog_rdk_598"/>
            </w:sdtPr>
            <w:sdtContent>
              <w:ins w:author="BONGU CHANDU" w:id="40" w:date="2025-07-31T14:31:18Z">
                <w:sdt>
                  <w:sdtPr>
                    <w:id w:val="-263248203"/>
                    <w:tag w:val="goog_rdk_599"/>
                  </w:sdtPr>
                  <w:sdtContent>
                    <w:del w:author="Anonymous" w:id="12" w:date="2025-08-29T06:22:43Z">
                      <w:r w:rsidDel="00000000" w:rsidR="00000000" w:rsidRPr="00000000">
                        <w:rPr>
                          <w:rtl w:val="0"/>
                        </w:rPr>
                      </w:r>
                    </w:del>
                  </w:sdtContent>
                </w:sdt>
              </w:ins>
            </w:sdtContent>
          </w:sdt>
        </w:p>
      </w:sdtContent>
    </w:sdt>
    <w:sdt>
      <w:sdtPr>
        <w:id w:val="990136798"/>
        <w:tag w:val="goog_rdk_603"/>
      </w:sdtPr>
      <w:sdtContent>
        <w:p w:rsidR="00000000" w:rsidDel="00000000" w:rsidP="00000000" w:rsidRDefault="00000000" w:rsidRPr="00000000" w14:paraId="000000A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346573"/>
              <w:tag w:val="goog_rdk_601"/>
            </w:sdtPr>
            <w:sdtContent>
              <w:ins w:author="BONGU CHANDU" w:id="40" w:date="2025-07-31T14:31:18Z">
                <w:sdt>
                  <w:sdtPr>
                    <w:id w:val="826838965"/>
                    <w:tag w:val="goog_rdk_602"/>
                  </w:sdtPr>
                  <w:sdtContent>
                    <w:del w:author="Anonymous" w:id="12" w:date="2025-08-29T06:22:43Z">
                      <w:r w:rsidDel="00000000" w:rsidR="00000000" w:rsidRPr="00000000">
                        <w:rPr>
                          <w:rtl w:val="0"/>
                        </w:rPr>
                      </w:r>
                    </w:del>
                  </w:sdtContent>
                </w:sdt>
              </w:ins>
            </w:sdtContent>
          </w:sdt>
        </w:p>
      </w:sdtContent>
    </w:sdt>
    <w:sdt>
      <w:sdtPr>
        <w:id w:val="-1975030433"/>
        <w:tag w:val="goog_rdk_606"/>
      </w:sdtPr>
      <w:sdtContent>
        <w:p w:rsidR="00000000" w:rsidDel="00000000" w:rsidP="00000000" w:rsidRDefault="00000000" w:rsidRPr="00000000" w14:paraId="000000A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49940045"/>
              <w:tag w:val="goog_rdk_604"/>
            </w:sdtPr>
            <w:sdtContent>
              <w:ins w:author="BONGU CHANDU" w:id="40" w:date="2025-07-31T14:31:18Z">
                <w:sdt>
                  <w:sdtPr>
                    <w:id w:val="159765797"/>
                    <w:tag w:val="goog_rdk_605"/>
                  </w:sdtPr>
                  <w:sdtContent>
                    <w:del w:author="Anonymous" w:id="12" w:date="2025-08-29T06:22:43Z">
                      <w:r w:rsidDel="00000000" w:rsidR="00000000" w:rsidRPr="00000000">
                        <w:rPr>
                          <w:rtl w:val="0"/>
                        </w:rPr>
                      </w:r>
                    </w:del>
                  </w:sdtContent>
                </w:sdt>
              </w:ins>
            </w:sdtContent>
          </w:sdt>
        </w:p>
      </w:sdtContent>
    </w:sdt>
    <w:sdt>
      <w:sdtPr>
        <w:id w:val="1305606986"/>
        <w:tag w:val="goog_rdk_610"/>
      </w:sdtPr>
      <w:sdtContent>
        <w:p w:rsidR="00000000" w:rsidDel="00000000" w:rsidP="00000000" w:rsidRDefault="00000000" w:rsidRPr="00000000" w14:paraId="000000A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15264965"/>
              <w:tag w:val="goog_rdk_607"/>
            </w:sdtPr>
            <w:sdtContent>
              <w:ins w:author="BONGU CHANDU" w:id="40" w:date="2025-07-31T14:31:18Z">
                <w:sdt>
                  <w:sdtPr>
                    <w:id w:val="1356402216"/>
                    <w:tag w:val="goog_rdk_608"/>
                  </w:sdtPr>
                  <w:sdtContent>
                    <w:del w:author="Anonymous" w:id="12" w:date="2025-08-29T06:22:43Z"/>
                  </w:sdtContent>
                </w:sdt>
              </w:ins>
              <w:sdt>
                <w:sdtPr>
                  <w:id w:val="1476712160"/>
                  <w:tag w:val="goog_rdk_60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Various RxNORM datasets</w:delText>
                      </w:r>
                    </w:del>
                  </w:ins>
                </w:sdtContent>
              </w:sdt>
              <w:ins w:author="BONGU CHANDU" w:id="40" w:date="2025-07-31T14:31:18Z">
                <w:del w:author="Anonymous" w:id="12" w:date="2025-08-29T06:22:43Z"/>
              </w:ins>
            </w:sdtContent>
          </w:sdt>
        </w:p>
      </w:sdtContent>
    </w:sdt>
    <w:sdt>
      <w:sdtPr>
        <w:id w:val="1593477540"/>
        <w:tag w:val="goog_rdk_614"/>
      </w:sdtPr>
      <w:sdtContent>
        <w:p w:rsidR="00000000" w:rsidDel="00000000" w:rsidP="00000000" w:rsidRDefault="00000000" w:rsidRPr="00000000" w14:paraId="000000B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50787315"/>
              <w:tag w:val="goog_rdk_611"/>
            </w:sdtPr>
            <w:sdtContent>
              <w:ins w:author="BONGU CHANDU" w:id="40" w:date="2025-07-31T14:31:18Z">
                <w:sdt>
                  <w:sdtPr>
                    <w:id w:val="-1649248934"/>
                    <w:tag w:val="goog_rdk_612"/>
                  </w:sdtPr>
                  <w:sdtContent>
                    <w:del w:author="Anonymous" w:id="12" w:date="2025-08-29T06:22:43Z"/>
                  </w:sdtContent>
                </w:sdt>
              </w:ins>
              <w:sdt>
                <w:sdtPr>
                  <w:id w:val="-795637168"/>
                  <w:tag w:val="goog_rdk_61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Make sure to download the latest(2025) dataset from the available zip folders.</w:delText>
                      </w:r>
                    </w:del>
                  </w:ins>
                </w:sdtContent>
              </w:sdt>
              <w:ins w:author="BONGU CHANDU" w:id="40" w:date="2025-07-31T14:31:18Z">
                <w:del w:author="Anonymous" w:id="12" w:date="2025-08-29T06:22:43Z"/>
              </w:ins>
            </w:sdtContent>
          </w:sdt>
        </w:p>
      </w:sdtContent>
    </w:sdt>
    <w:sdt>
      <w:sdtPr>
        <w:id w:val="-922993062"/>
        <w:tag w:val="goog_rdk_618"/>
      </w:sdtPr>
      <w:sdtContent>
        <w:p w:rsidR="00000000" w:rsidDel="00000000" w:rsidP="00000000" w:rsidRDefault="00000000" w:rsidRPr="00000000" w14:paraId="000000B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033781"/>
              <w:tag w:val="goog_rdk_615"/>
            </w:sdtPr>
            <w:sdtContent>
              <w:ins w:author="BONGU CHANDU" w:id="40" w:date="2025-07-31T14:31:18Z">
                <w:sdt>
                  <w:sdtPr>
                    <w:id w:val="1124197137"/>
                    <w:tag w:val="goog_rdk_616"/>
                  </w:sdtPr>
                  <w:sdtContent>
                    <w:del w:author="Anonymous" w:id="12" w:date="2025-08-29T06:22:43Z"/>
                  </w:sdtContent>
                </w:sdt>
              </w:ins>
              <w:sdt>
                <w:sdtPr>
                  <w:id w:val="209879109"/>
                  <w:tag w:val="goog_rdk_61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datasets from these two sources are complementary — the Kaggle dataset gives interaction pairs, while the RXNORM dataset provides standardized drug details.</w:delText>
                      </w:r>
                    </w:del>
                  </w:ins>
                </w:sdtContent>
              </w:sdt>
              <w:ins w:author="BONGU CHANDU" w:id="40" w:date="2025-07-31T14:31:18Z">
                <w:del w:author="Anonymous" w:id="12" w:date="2025-08-29T06:22:43Z"/>
              </w:ins>
            </w:sdtContent>
          </w:sdt>
        </w:p>
      </w:sdtContent>
    </w:sdt>
    <w:sdt>
      <w:sdtPr>
        <w:id w:val="-490251659"/>
        <w:tag w:val="goog_rdk_622"/>
      </w:sdtPr>
      <w:sdtContent>
        <w:p w:rsidR="00000000" w:rsidDel="00000000" w:rsidP="00000000" w:rsidRDefault="00000000" w:rsidRPr="00000000" w14:paraId="000000B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98840234"/>
              <w:tag w:val="goog_rdk_619"/>
            </w:sdtPr>
            <w:sdtContent>
              <w:ins w:author="BONGU CHANDU" w:id="40" w:date="2025-07-31T14:31:18Z">
                <w:sdt>
                  <w:sdtPr>
                    <w:id w:val="1811683866"/>
                    <w:tag w:val="goog_rdk_620"/>
                  </w:sdtPr>
                  <w:sdtContent>
                    <w:del w:author="Anonymous" w:id="12" w:date="2025-08-29T06:22:43Z"/>
                  </w:sdtContent>
                </w:sdt>
              </w:ins>
              <w:sdt>
                <w:sdtPr>
                  <w:id w:val="-1205279588"/>
                  <w:tag w:val="goog_rdk_62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After acquiring both datasets, the next crucial step was to map and merge them to build a scientifically accurate and comprehensive dataset.</w:delText>
                      </w:r>
                    </w:del>
                  </w:ins>
                </w:sdtContent>
              </w:sdt>
              <w:ins w:author="BONGU CHANDU" w:id="40" w:date="2025-07-31T14:31:18Z">
                <w:del w:author="Anonymous" w:id="12" w:date="2025-08-29T06:22:43Z"/>
              </w:ins>
            </w:sdtContent>
          </w:sdt>
        </w:p>
      </w:sdtContent>
    </w:sdt>
    <w:sdt>
      <w:sdtPr>
        <w:id w:val="-809046028"/>
        <w:tag w:val="goog_rdk_625"/>
      </w:sdtPr>
      <w:sdtContent>
        <w:p w:rsidR="00000000" w:rsidDel="00000000" w:rsidP="00000000" w:rsidRDefault="00000000" w:rsidRPr="00000000" w14:paraId="000000B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28923167"/>
              <w:tag w:val="goog_rdk_623"/>
            </w:sdtPr>
            <w:sdtContent>
              <w:ins w:author="BONGU CHANDU" w:id="40" w:date="2025-07-31T14:31:18Z">
                <w:sdt>
                  <w:sdtPr>
                    <w:id w:val="1579241431"/>
                    <w:tag w:val="goog_rdk_624"/>
                  </w:sdtPr>
                  <w:sdtContent>
                    <w:del w:author="Anonymous" w:id="12" w:date="2025-08-29T06:22:43Z">
                      <w:r w:rsidDel="00000000" w:rsidR="00000000" w:rsidRPr="00000000">
                        <w:rPr>
                          <w:rtl w:val="0"/>
                        </w:rPr>
                      </w:r>
                    </w:del>
                  </w:sdtContent>
                </w:sdt>
              </w:ins>
            </w:sdtContent>
          </w:sdt>
        </w:p>
      </w:sdtContent>
    </w:sdt>
    <w:sdt>
      <w:sdtPr>
        <w:id w:val="-470186845"/>
        <w:tag w:val="goog_rdk_629"/>
      </w:sdtPr>
      <w:sdtContent>
        <w:p w:rsidR="00000000" w:rsidDel="00000000" w:rsidP="00000000" w:rsidRDefault="00000000" w:rsidRPr="00000000" w14:paraId="000000B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36853021"/>
              <w:tag w:val="goog_rdk_626"/>
            </w:sdtPr>
            <w:sdtContent>
              <w:ins w:author="BONGU CHANDU" w:id="40" w:date="2025-07-31T14:31:18Z">
                <w:sdt>
                  <w:sdtPr>
                    <w:id w:val="-416917882"/>
                    <w:tag w:val="goog_rdk_627"/>
                  </w:sdtPr>
                  <w:sdtContent>
                    <w:del w:author="Anonymous" w:id="12" w:date="2025-08-29T06:22:43Z"/>
                  </w:sdtContent>
                </w:sdt>
              </w:ins>
              <w:sdt>
                <w:sdtPr>
                  <w:id w:val="30036481"/>
                  <w:tag w:val="goog_rdk_62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Since the Kaggle dataset contained drug names mostly in common or commercial terms, we utilized the RXNORM dataset to standardize the drug information. Specifically, we extracted data from the </w:delText>
                      </w:r>
                    </w:del>
                  </w:ins>
                </w:sdtContent>
              </w:sdt>
              <w:ins w:author="BONGU CHANDU" w:id="40" w:date="2025-07-31T14:31:18Z">
                <w:del w:author="Anonymous" w:id="12" w:date="2025-08-29T06:22:43Z"/>
              </w:ins>
            </w:sdtContent>
          </w:sdt>
        </w:p>
      </w:sdtContent>
    </w:sdt>
    <w:sdt>
      <w:sdtPr>
        <w:id w:val="711696211"/>
        <w:tag w:val="goog_rdk_633"/>
      </w:sdtPr>
      <w:sdtContent>
        <w:p w:rsidR="00000000" w:rsidDel="00000000" w:rsidP="00000000" w:rsidRDefault="00000000" w:rsidRPr="00000000" w14:paraId="000000B5">
          <w:pPr>
            <w:tabs>
              <w:tab w:val="left" w:leader="none" w:pos="3929"/>
            </w:tabs>
            <w:ind w:right="-40.8661417322827"/>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Change w:author="prashanth ejjagiri" w:id="0" w:date="2025-08-20T13:35:02Z">
              <w:pPr>
                <w:tabs>
                  <w:tab w:val="left" w:leader="none" w:pos="3929"/>
                </w:tabs>
                <w:jc w:val="both"/>
              </w:pPr>
            </w:pPrChange>
          </w:pPr>
          <w:sdt>
            <w:sdtPr>
              <w:id w:val="-458138315"/>
              <w:tag w:val="goog_rdk_630"/>
            </w:sdtPr>
            <w:sdtContent>
              <w:ins w:author="BONGU CHANDU" w:id="40" w:date="2025-07-31T14:31:18Z">
                <w:sdt>
                  <w:sdtPr>
                    <w:id w:val="2074431323"/>
                    <w:tag w:val="goog_rdk_631"/>
                  </w:sdtPr>
                  <w:sdtContent>
                    <w:del w:author="Anonymous" w:id="12" w:date="2025-08-29T06:22:43Z"/>
                  </w:sdtContent>
                </w:sdt>
              </w:ins>
              <w:sdt>
                <w:sdtPr>
                  <w:id w:val="232487524"/>
                  <w:tag w:val="goog_rdk_63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file within the RXNORM 2025 release zip, which provides detailed mappings between drug names and their corresponding </w:delText>
                      </w:r>
                    </w:del>
                  </w:ins>
                </w:sdtContent>
              </w:sdt>
              <w:ins w:author="BONGU CHANDU" w:id="40" w:date="2025-07-31T14:31:18Z">
                <w:del w:author="Anonymous" w:id="12" w:date="2025-08-29T06:22:43Z"/>
              </w:ins>
            </w:sdtContent>
          </w:sdt>
        </w:p>
      </w:sdtContent>
    </w:sdt>
    <w:sdt>
      <w:sdtPr>
        <w:id w:val="1206686985"/>
        <w:tag w:val="goog_rdk_637"/>
      </w:sdtPr>
      <w:sdtContent>
        <w:p w:rsidR="00000000" w:rsidDel="00000000" w:rsidP="00000000" w:rsidRDefault="00000000" w:rsidRPr="00000000" w14:paraId="000000B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31943128"/>
              <w:tag w:val="goog_rdk_634"/>
            </w:sdtPr>
            <w:sdtContent>
              <w:ins w:author="BONGU CHANDU" w:id="40" w:date="2025-07-31T14:31:18Z">
                <w:sdt>
                  <w:sdtPr>
                    <w:id w:val="-1015087798"/>
                    <w:tag w:val="goog_rdk_635"/>
                  </w:sdtPr>
                  <w:sdtContent>
                    <w:del w:author="Anonymous" w:id="12" w:date="2025-08-29T06:22:43Z"/>
                  </w:sdtContent>
                </w:sdt>
              </w:ins>
              <w:sdt>
                <w:sdtPr>
                  <w:id w:val="175630434"/>
                  <w:tag w:val="goog_rdk_63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(RxNorm Concept Unique Identifier). RxCUIs serve as universal, standardized identifiers that enable unambiguous identification of drugs across different databases and applications. This mapping ensured consistency and scientific accuracy in representing drug entities throughout our project.</w:delText>
                      </w:r>
                    </w:del>
                  </w:ins>
                </w:sdtContent>
              </w:sdt>
              <w:ins w:author="BONGU CHANDU" w:id="40" w:date="2025-07-31T14:31:18Z">
                <w:del w:author="Anonymous" w:id="12" w:date="2025-08-29T06:22:43Z"/>
              </w:ins>
            </w:sdtContent>
          </w:sdt>
        </w:p>
      </w:sdtContent>
    </w:sdt>
    <w:sdt>
      <w:sdtPr>
        <w:id w:val="-1012510030"/>
        <w:tag w:val="goog_rdk_640"/>
      </w:sdtPr>
      <w:sdtContent>
        <w:p w:rsidR="00000000" w:rsidDel="00000000" w:rsidP="00000000" w:rsidRDefault="00000000" w:rsidRPr="00000000" w14:paraId="000000B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58887549"/>
              <w:tag w:val="goog_rdk_638"/>
            </w:sdtPr>
            <w:sdtContent>
              <w:ins w:author="BONGU CHANDU" w:id="40" w:date="2025-07-31T14:31:18Z">
                <w:sdt>
                  <w:sdtPr>
                    <w:id w:val="467294804"/>
                    <w:tag w:val="goog_rdk_639"/>
                  </w:sdtPr>
                  <w:sdtContent>
                    <w:del w:author="Anonymous" w:id="12" w:date="2025-08-29T06:22:43Z">
                      <w:r w:rsidDel="00000000" w:rsidR="00000000" w:rsidRPr="00000000">
                        <w:rPr>
                          <w:rtl w:val="0"/>
                        </w:rPr>
                      </w:r>
                    </w:del>
                  </w:sdtContent>
                </w:sdt>
              </w:ins>
            </w:sdtContent>
          </w:sdt>
        </w:p>
      </w:sdtContent>
    </w:sdt>
    <w:sdt>
      <w:sdtPr>
        <w:id w:val="-286409588"/>
        <w:tag w:val="goog_rdk_643"/>
      </w:sdtPr>
      <w:sdtContent>
        <w:p w:rsidR="00000000" w:rsidDel="00000000" w:rsidP="00000000" w:rsidRDefault="00000000" w:rsidRPr="00000000" w14:paraId="000000B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82090506"/>
              <w:tag w:val="goog_rdk_641"/>
            </w:sdtPr>
            <w:sdtContent>
              <w:ins w:author="BONGU CHANDU" w:id="40" w:date="2025-07-31T14:31:18Z">
                <w:sdt>
                  <w:sdtPr>
                    <w:id w:val="1816577092"/>
                    <w:tag w:val="goog_rdk_642"/>
                  </w:sdtPr>
                  <w:sdtContent>
                    <w:del w:author="Anonymous" w:id="12" w:date="2025-08-29T06:22:43Z">
                      <w:r w:rsidDel="00000000" w:rsidR="00000000" w:rsidRPr="00000000">
                        <w:rPr>
                          <w:rtl w:val="0"/>
                        </w:rPr>
                      </w:r>
                    </w:del>
                  </w:sdtContent>
                </w:sdt>
              </w:ins>
            </w:sdtContent>
          </w:sdt>
        </w:p>
      </w:sdtContent>
    </w:sdt>
    <w:sdt>
      <w:sdtPr>
        <w:id w:val="1939845024"/>
        <w:tag w:val="goog_rdk_647"/>
      </w:sdtPr>
      <w:sdtContent>
        <w:p w:rsidR="00000000" w:rsidDel="00000000" w:rsidP="00000000" w:rsidRDefault="00000000" w:rsidRPr="00000000" w14:paraId="000000B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44191956"/>
              <w:tag w:val="goog_rdk_644"/>
            </w:sdtPr>
            <w:sdtContent>
              <w:ins w:author="BONGU CHANDU" w:id="40" w:date="2025-07-31T14:31:18Z">
                <w:sdt>
                  <w:sdtPr>
                    <w:id w:val="2079436521"/>
                    <w:tag w:val="goog_rdk_645"/>
                  </w:sdtPr>
                  <w:sdtContent>
                    <w:del w:author="Anonymous" w:id="12" w:date="2025-08-29T06:22:43Z"/>
                  </w:sdtContent>
                </w:sdt>
              </w:ins>
              <w:sdt>
                <w:sdtPr>
                  <w:id w:val="536808511"/>
                  <w:tag w:val="goog_rdk_64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We merged the interaction pairs from the Kaggle dataset with the mapped RxCUIs and scientific drug names from the RXNORM dataset. This process involved:</w:delText>
                      </w:r>
                    </w:del>
                  </w:ins>
                </w:sdtContent>
              </w:sdt>
              <w:ins w:author="BONGU CHANDU" w:id="40" w:date="2025-07-31T14:31:18Z">
                <w:del w:author="Anonymous" w:id="12" w:date="2025-08-29T06:22:43Z"/>
              </w:ins>
            </w:sdtContent>
          </w:sdt>
        </w:p>
      </w:sdtContent>
    </w:sdt>
    <w:sdt>
      <w:sdtPr>
        <w:id w:val="-2099427716"/>
        <w:tag w:val="goog_rdk_651"/>
      </w:sdtPr>
      <w:sdtContent>
        <w:p w:rsidR="00000000" w:rsidDel="00000000" w:rsidP="00000000" w:rsidRDefault="00000000" w:rsidRPr="00000000" w14:paraId="000000B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735101"/>
              <w:tag w:val="goog_rdk_648"/>
            </w:sdtPr>
            <w:sdtContent>
              <w:ins w:author="BONGU CHANDU" w:id="40" w:date="2025-07-31T14:31:18Z">
                <w:sdt>
                  <w:sdtPr>
                    <w:id w:val="-1162427688"/>
                    <w:tag w:val="goog_rdk_649"/>
                  </w:sdtPr>
                  <w:sdtContent>
                    <w:del w:author="Anonymous" w:id="12" w:date="2025-08-29T06:22:43Z"/>
                  </w:sdtContent>
                </w:sdt>
              </w:ins>
              <w:sdt>
                <w:sdtPr>
                  <w:id w:val="-2048470633"/>
                  <w:tag w:val="goog_rdk_65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Matching drug names from both datasets, accounting for synonyms and spelling variations</w:delText>
                      </w:r>
                    </w:del>
                  </w:ins>
                </w:sdtContent>
              </w:sdt>
              <w:ins w:author="BONGU CHANDU" w:id="40" w:date="2025-07-31T14:31:18Z">
                <w:del w:author="Anonymous" w:id="12" w:date="2025-08-29T06:22:43Z"/>
              </w:ins>
            </w:sdtContent>
          </w:sdt>
        </w:p>
      </w:sdtContent>
    </w:sdt>
    <w:sdt>
      <w:sdtPr>
        <w:id w:val="1378686051"/>
        <w:tag w:val="goog_rdk_655"/>
      </w:sdtPr>
      <w:sdtContent>
        <w:p w:rsidR="00000000" w:rsidDel="00000000" w:rsidP="00000000" w:rsidRDefault="00000000" w:rsidRPr="00000000" w14:paraId="000000B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8001642"/>
              <w:tag w:val="goog_rdk_652"/>
            </w:sdtPr>
            <w:sdtContent>
              <w:ins w:author="BONGU CHANDU" w:id="40" w:date="2025-07-31T14:31:18Z">
                <w:sdt>
                  <w:sdtPr>
                    <w:id w:val="-1596767478"/>
                    <w:tag w:val="goog_rdk_653"/>
                  </w:sdtPr>
                  <w:sdtContent>
                    <w:del w:author="Anonymous" w:id="12" w:date="2025-08-29T06:22:43Z"/>
                  </w:sdtContent>
                </w:sdt>
              </w:ins>
              <w:sdt>
                <w:sdtPr>
                  <w:id w:val="-705789778"/>
                  <w:tag w:val="goog_rdk_65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Associating each drug in the interaction pair with its RxCUI</w:delText>
                      </w:r>
                    </w:del>
                  </w:ins>
                </w:sdtContent>
              </w:sdt>
              <w:ins w:author="BONGU CHANDU" w:id="40" w:date="2025-07-31T14:31:18Z">
                <w:del w:author="Anonymous" w:id="12" w:date="2025-08-29T06:22:43Z"/>
              </w:ins>
            </w:sdtContent>
          </w:sdt>
        </w:p>
      </w:sdtContent>
    </w:sdt>
    <w:sdt>
      <w:sdtPr>
        <w:id w:val="-879916790"/>
        <w:tag w:val="goog_rdk_665"/>
      </w:sdtPr>
      <w:sdtContent>
        <w:p w:rsidR="00000000" w:rsidDel="00000000" w:rsidP="00000000" w:rsidRDefault="00000000" w:rsidRPr="00000000" w14:paraId="000000B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31265537"/>
              <w:tag w:val="goog_rdk_656"/>
            </w:sdtPr>
            <w:sdtContent>
              <w:ins w:author="BONGU CHANDU" w:id="40" w:date="2025-07-31T14:31:18Z">
                <w:sdt>
                  <w:sdtPr>
                    <w:id w:val="-1660856781"/>
                    <w:tag w:val="goog_rdk_657"/>
                  </w:sdtPr>
                  <w:sdtContent>
                    <w:del w:author="Anonymous" w:id="12" w:date="2025-08-29T06:22:43Z"/>
                  </w:sdtContent>
                </w:sdt>
              </w:ins>
              <w:sdt>
                <w:sdtPr>
                  <w:id w:val="-1886634103"/>
                  <w:tag w:val="goog_rdk_65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Combining interaction detail</w:delText>
                      </w:r>
                    </w:del>
                  </w:ins>
                </w:sdtContent>
              </w:sdt>
              <w:ins w:author="BONGU CHANDU" w:id="40" w:date="2025-07-31T14:31:18Z">
                <w:del w:author="Anonymous" w:id="12" w:date="2025-08-29T06:22:43Z"/>
              </w:ins>
            </w:sdtContent>
          </w:sdt>
          <w:sdt>
            <w:sdtPr>
              <w:id w:val="1125789268"/>
              <w:tag w:val="goog_rdk_659"/>
            </w:sdtPr>
            <w:sdtContent>
              <w:ins w:author="Anonymous" w:id="46" w:date="2025-08-31T18:37:18Z">
                <w:sdt>
                  <w:sdtPr>
                    <w:id w:val="1371414592"/>
                    <w:tag w:val="goog_rdk_660"/>
                  </w:sdtPr>
                  <w:sdtContent>
                    <w:del w:author="Anonymous" w:id="12" w:date="2025-08-29T06:22:43Z"/>
                  </w:sdtContent>
                </w:sdt>
              </w:ins>
              <w:sdt>
                <w:sdtPr>
                  <w:id w:val="-713704618"/>
                  <w:tag w:val="goog_rdk_661"/>
                </w:sdtPr>
                <w:sdtContent>
                  <w:ins w:author="Anonymous" w:id="46" w:date="2025-08-31T18:37: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sdsss</w:delText>
                      </w:r>
                    </w:del>
                  </w:ins>
                </w:sdtContent>
              </w:sdt>
              <w:ins w:author="Anonymous" w:id="46" w:date="2025-08-31T18:37:18Z">
                <w:del w:author="Anonymous" w:id="12" w:date="2025-08-29T06:22:43Z"/>
              </w:ins>
            </w:sdtContent>
          </w:sdt>
          <w:sdt>
            <w:sdtPr>
              <w:id w:val="-1905156630"/>
              <w:tag w:val="goog_rdk_662"/>
            </w:sdtPr>
            <w:sdtContent>
              <w:ins w:author="BONGU CHANDU" w:id="40" w:date="2025-07-31T14:31:18Z">
                <w:sdt>
                  <w:sdtPr>
                    <w:id w:val="1056548143"/>
                    <w:tag w:val="goog_rdk_663"/>
                  </w:sdtPr>
                  <w:sdtContent>
                    <w:del w:author="Anonymous" w:id="12" w:date="2025-08-29T06:22:43Z"/>
                  </w:sdtContent>
                </w:sdt>
              </w:ins>
              <w:sdt>
                <w:sdtPr>
                  <w:id w:val="548201837"/>
                  <w:tag w:val="goog_rdk_66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 with RxCUI-based drug records to generate a unified dataset</w:delText>
                      </w:r>
                    </w:del>
                  </w:ins>
                </w:sdtContent>
              </w:sdt>
              <w:ins w:author="BONGU CHANDU" w:id="40" w:date="2025-07-31T14:31:18Z">
                <w:del w:author="Anonymous" w:id="12" w:date="2025-08-29T06:22:43Z"/>
              </w:ins>
            </w:sdtContent>
          </w:sdt>
        </w:p>
      </w:sdtContent>
    </w:sdt>
    <w:sdt>
      <w:sdtPr>
        <w:id w:val="1602900921"/>
        <w:tag w:val="goog_rdk_668"/>
      </w:sdtPr>
      <w:sdtContent>
        <w:p w:rsidR="00000000" w:rsidDel="00000000" w:rsidP="00000000" w:rsidRDefault="00000000" w:rsidRPr="00000000" w14:paraId="000000B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86579479"/>
              <w:tag w:val="goog_rdk_666"/>
            </w:sdtPr>
            <w:sdtContent>
              <w:ins w:author="BONGU CHANDU" w:id="40" w:date="2025-07-31T14:31:18Z">
                <w:sdt>
                  <w:sdtPr>
                    <w:id w:val="1862607408"/>
                    <w:tag w:val="goog_rdk_667"/>
                  </w:sdtPr>
                  <w:sdtContent>
                    <w:del w:author="Anonymous" w:id="12" w:date="2025-08-29T06:22:43Z">
                      <w:r w:rsidDel="00000000" w:rsidR="00000000" w:rsidRPr="00000000">
                        <w:rPr>
                          <w:rtl w:val="0"/>
                        </w:rPr>
                      </w:r>
                    </w:del>
                  </w:sdtContent>
                </w:sdt>
              </w:ins>
            </w:sdtContent>
          </w:sdt>
        </w:p>
      </w:sdtContent>
    </w:sdt>
    <w:sdt>
      <w:sdtPr>
        <w:id w:val="-1883298098"/>
        <w:tag w:val="goog_rdk_672"/>
      </w:sdtPr>
      <w:sdtContent>
        <w:p w:rsidR="00000000" w:rsidDel="00000000" w:rsidP="00000000" w:rsidRDefault="00000000" w:rsidRPr="00000000" w14:paraId="000000B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21867817"/>
              <w:tag w:val="goog_rdk_669"/>
            </w:sdtPr>
            <w:sdtContent>
              <w:ins w:author="BONGU CHANDU" w:id="40" w:date="2025-07-31T14:31:18Z">
                <w:sdt>
                  <w:sdtPr>
                    <w:id w:val="-441957164"/>
                    <w:tag w:val="goog_rdk_670"/>
                  </w:sdtPr>
                  <w:sdtContent>
                    <w:del w:author="Anonymous" w:id="12" w:date="2025-08-29T06:22:43Z"/>
                  </w:sdtContent>
                </w:sdt>
              </w:ins>
              <w:sdt>
                <w:sdtPr>
                  <w:id w:val="-253711133"/>
                  <w:tag w:val="goog_rdk_67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Map and merge and save the new custom dataset.</w:delText>
                      </w:r>
                    </w:del>
                  </w:ins>
                </w:sdtContent>
              </w:sdt>
              <w:ins w:author="BONGU CHANDU" w:id="40" w:date="2025-07-31T14:31:18Z">
                <w:del w:author="Anonymous" w:id="12" w:date="2025-08-29T06:22:43Z"/>
              </w:ins>
            </w:sdtContent>
          </w:sdt>
        </w:p>
      </w:sdtContent>
    </w:sdt>
    <w:sdt>
      <w:sdtPr>
        <w:id w:val="-1295021716"/>
        <w:tag w:val="goog_rdk_676"/>
      </w:sdtPr>
      <w:sdtContent>
        <w:p w:rsidR="00000000" w:rsidDel="00000000" w:rsidP="00000000" w:rsidRDefault="00000000" w:rsidRPr="00000000" w14:paraId="000000B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99558107"/>
              <w:tag w:val="goog_rdk_673"/>
            </w:sdtPr>
            <w:sdtContent>
              <w:ins w:author="BONGU CHANDU" w:id="40" w:date="2025-07-31T14:31:18Z">
                <w:sdt>
                  <w:sdtPr>
                    <w:id w:val="-1516892983"/>
                    <w:tag w:val="goog_rdk_674"/>
                  </w:sdtPr>
                  <w:sdtContent>
                    <w:del w:author="Anonymous" w:id="12" w:date="2025-08-29T06:22:43Z"/>
                  </w:sdtContent>
                </w:sdt>
              </w:ins>
              <w:sdt>
                <w:sdtPr>
                  <w:id w:val="-1397722056"/>
                  <w:tag w:val="goog_rdk_67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combined dataset contains:</w:delText>
                      </w:r>
                    </w:del>
                  </w:ins>
                </w:sdtContent>
              </w:sdt>
              <w:ins w:author="BONGU CHANDU" w:id="40" w:date="2025-07-31T14:31:18Z">
                <w:del w:author="Anonymous" w:id="12" w:date="2025-08-29T06:22:43Z"/>
              </w:ins>
            </w:sdtContent>
          </w:sdt>
        </w:p>
      </w:sdtContent>
    </w:sdt>
    <w:sdt>
      <w:sdtPr>
        <w:id w:val="-43049806"/>
        <w:tag w:val="goog_rdk_680"/>
      </w:sdtPr>
      <w:sdtContent>
        <w:p w:rsidR="00000000" w:rsidDel="00000000" w:rsidP="00000000" w:rsidRDefault="00000000" w:rsidRPr="00000000" w14:paraId="000000C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69158907"/>
              <w:tag w:val="goog_rdk_677"/>
            </w:sdtPr>
            <w:sdtContent>
              <w:ins w:author="BONGU CHANDU" w:id="40" w:date="2025-07-31T14:31:18Z">
                <w:sdt>
                  <w:sdtPr>
                    <w:id w:val="412753077"/>
                    <w:tag w:val="goog_rdk_678"/>
                  </w:sdtPr>
                  <w:sdtContent>
                    <w:del w:author="Anonymous" w:id="12" w:date="2025-08-29T06:22:43Z"/>
                  </w:sdtContent>
                </w:sdt>
              </w:ins>
              <w:sdt>
                <w:sdtPr>
                  <w:id w:val="-1625674760"/>
                  <w:tag w:val="goog_rdk_67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Pairs of interacting drugs</w:delText>
                      </w:r>
                    </w:del>
                  </w:ins>
                </w:sdtContent>
              </w:sdt>
              <w:ins w:author="BONGU CHANDU" w:id="40" w:date="2025-07-31T14:31:18Z">
                <w:del w:author="Anonymous" w:id="12" w:date="2025-08-29T06:22:43Z"/>
              </w:ins>
            </w:sdtContent>
          </w:sdt>
        </w:p>
      </w:sdtContent>
    </w:sdt>
    <w:sdt>
      <w:sdtPr>
        <w:id w:val="-2109604960"/>
        <w:tag w:val="goog_rdk_684"/>
      </w:sdtPr>
      <w:sdtContent>
        <w:p w:rsidR="00000000" w:rsidDel="00000000" w:rsidP="00000000" w:rsidRDefault="00000000" w:rsidRPr="00000000" w14:paraId="000000C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45316507"/>
              <w:tag w:val="goog_rdk_681"/>
            </w:sdtPr>
            <w:sdtContent>
              <w:ins w:author="BONGU CHANDU" w:id="40" w:date="2025-07-31T14:31:18Z">
                <w:sdt>
                  <w:sdtPr>
                    <w:id w:val="703924446"/>
                    <w:tag w:val="goog_rdk_682"/>
                  </w:sdtPr>
                  <w:sdtContent>
                    <w:del w:author="Anonymous" w:id="12" w:date="2025-08-29T06:22:43Z"/>
                  </w:sdtContent>
                </w:sdt>
              </w:ins>
              <w:sdt>
                <w:sdtPr>
                  <w:id w:val="1823635916"/>
                  <w:tag w:val="goog_rdk_68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Standardized scientific drug names for accuracy</w:delText>
                      </w:r>
                    </w:del>
                  </w:ins>
                </w:sdtContent>
              </w:sdt>
              <w:ins w:author="BONGU CHANDU" w:id="40" w:date="2025-07-31T14:31:18Z">
                <w:del w:author="Anonymous" w:id="12" w:date="2025-08-29T06:22:43Z"/>
              </w:ins>
            </w:sdtContent>
          </w:sdt>
        </w:p>
      </w:sdtContent>
    </w:sdt>
    <w:sdt>
      <w:sdtPr>
        <w:id w:val="-46365731"/>
        <w:tag w:val="goog_rdk_688"/>
      </w:sdtPr>
      <w:sdtContent>
        <w:p w:rsidR="00000000" w:rsidDel="00000000" w:rsidP="00000000" w:rsidRDefault="00000000" w:rsidRPr="00000000" w14:paraId="000000C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58282126"/>
              <w:tag w:val="goog_rdk_685"/>
            </w:sdtPr>
            <w:sdtContent>
              <w:ins w:author="BONGU CHANDU" w:id="40" w:date="2025-07-31T14:31:18Z">
                <w:sdt>
                  <w:sdtPr>
                    <w:id w:val="1240277820"/>
                    <w:tag w:val="goog_rdk_686"/>
                  </w:sdtPr>
                  <w:sdtContent>
                    <w:del w:author="Anonymous" w:id="12" w:date="2025-08-29T06:22:43Z"/>
                  </w:sdtContent>
                </w:sdt>
              </w:ins>
              <w:sdt>
                <w:sdtPr>
                  <w:id w:val="133902137"/>
                  <w:tag w:val="goog_rdk_68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Corresponding RxCUIs for both drugs in each interaction</w:delText>
                      </w:r>
                    </w:del>
                  </w:ins>
                </w:sdtContent>
              </w:sdt>
              <w:ins w:author="BONGU CHANDU" w:id="40" w:date="2025-07-31T14:31:18Z">
                <w:del w:author="Anonymous" w:id="12" w:date="2025-08-29T06:22:43Z"/>
              </w:ins>
            </w:sdtContent>
          </w:sdt>
        </w:p>
      </w:sdtContent>
    </w:sdt>
    <w:sdt>
      <w:sdtPr>
        <w:id w:val="-2015137971"/>
        <w:tag w:val="goog_rdk_692"/>
      </w:sdtPr>
      <w:sdtContent>
        <w:p w:rsidR="00000000" w:rsidDel="00000000" w:rsidP="00000000" w:rsidRDefault="00000000" w:rsidRPr="00000000" w14:paraId="000000C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5699278"/>
              <w:tag w:val="goog_rdk_689"/>
            </w:sdtPr>
            <w:sdtContent>
              <w:ins w:author="BONGU CHANDU" w:id="40" w:date="2025-07-31T14:31:18Z">
                <w:sdt>
                  <w:sdtPr>
                    <w:id w:val="-1370166606"/>
                    <w:tag w:val="goog_rdk_690"/>
                  </w:sdtPr>
                  <w:sdtContent>
                    <w:del w:author="Anonymous" w:id="12" w:date="2025-08-29T06:22:43Z"/>
                  </w:sdtContent>
                </w:sdt>
              </w:ins>
              <w:sdt>
                <w:sdtPr>
                  <w:id w:val="-478335677"/>
                  <w:tag w:val="goog_rdk_69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Interaction details to inform further analysis</w:delText>
                      </w:r>
                    </w:del>
                  </w:ins>
                </w:sdtContent>
              </w:sdt>
              <w:ins w:author="BONGU CHANDU" w:id="40" w:date="2025-07-31T14:31:18Z">
                <w:del w:author="Anonymous" w:id="12" w:date="2025-08-29T06:22:43Z"/>
              </w:ins>
            </w:sdtContent>
          </w:sdt>
        </w:p>
      </w:sdtContent>
    </w:sdt>
    <w:sdt>
      <w:sdtPr>
        <w:id w:val="-394298699"/>
        <w:tag w:val="goog_rdk_696"/>
      </w:sdtPr>
      <w:sdtContent>
        <w:p w:rsidR="00000000" w:rsidDel="00000000" w:rsidP="00000000" w:rsidRDefault="00000000" w:rsidRPr="00000000" w14:paraId="000000C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13450365"/>
              <w:tag w:val="goog_rdk_693"/>
            </w:sdtPr>
            <w:sdtContent>
              <w:ins w:author="BONGU CHANDU" w:id="40" w:date="2025-07-31T14:31:18Z">
                <w:sdt>
                  <w:sdtPr>
                    <w:id w:val="-14834458"/>
                    <w:tag w:val="goog_rdk_694"/>
                  </w:sdtPr>
                  <w:sdtContent>
                    <w:del w:author="Anonymous" w:id="12" w:date="2025-08-29T06:22:43Z"/>
                  </w:sdtContent>
                </w:sdt>
              </w:ins>
              <w:sdt>
                <w:sdtPr>
                  <w:id w:val="-430828429"/>
                  <w:tag w:val="goog_rdk_69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integration step ensured data consistency and scientific validity, enabling downstream processes like dosage verification and safe alternative recommendations.</w:delText>
                      </w:r>
                    </w:del>
                  </w:ins>
                </w:sdtContent>
              </w:sdt>
              <w:ins w:author="BONGU CHANDU" w:id="40" w:date="2025-07-31T14:31:18Z">
                <w:del w:author="Anonymous" w:id="12" w:date="2025-08-29T06:22:43Z"/>
              </w:ins>
            </w:sdtContent>
          </w:sdt>
        </w:p>
      </w:sdtContent>
    </w:sdt>
    <w:sdt>
      <w:sdtPr>
        <w:id w:val="1387468109"/>
        <w:tag w:val="goog_rdk_700"/>
      </w:sdtPr>
      <w:sdtContent>
        <w:p w:rsidR="00000000" w:rsidDel="00000000" w:rsidP="00000000" w:rsidRDefault="00000000" w:rsidRPr="00000000" w14:paraId="000000C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10226449"/>
              <w:tag w:val="goog_rdk_697"/>
            </w:sdtPr>
            <w:sdtContent>
              <w:ins w:author="BONGU CHANDU" w:id="40" w:date="2025-07-31T14:31:18Z">
                <w:sdt>
                  <w:sdtPr>
                    <w:id w:val="-1249831447"/>
                    <w:tag w:val="goog_rdk_698"/>
                  </w:sdtPr>
                  <w:sdtContent>
                    <w:del w:author="Anonymous" w:id="12" w:date="2025-08-29T06:22:43Z"/>
                  </w:sdtContent>
                </w:sdt>
              </w:ins>
              <w:sdt>
                <w:sdtPr>
                  <w:id w:val="-585659"/>
                  <w:tag w:val="goog_rdk_69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new merged dataset name ddi_mapped_with_rxcui.csv looks like the following:</w:delText>
                      </w:r>
                    </w:del>
                  </w:ins>
                </w:sdtContent>
              </w:sdt>
              <w:ins w:author="BONGU CHANDU" w:id="40" w:date="2025-07-31T14:31:18Z">
                <w:del w:author="Anonymous" w:id="12" w:date="2025-08-29T06:22:43Z"/>
              </w:ins>
            </w:sdtContent>
          </w:sdt>
        </w:p>
      </w:sdtContent>
    </w:sdt>
    <w:sdt>
      <w:sdtPr>
        <w:id w:val="1166547224"/>
        <w:tag w:val="goog_rdk_703"/>
      </w:sdtPr>
      <w:sdtContent>
        <w:p w:rsidR="00000000" w:rsidDel="00000000" w:rsidP="00000000" w:rsidRDefault="00000000" w:rsidRPr="00000000" w14:paraId="000000C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57196967"/>
              <w:tag w:val="goog_rdk_701"/>
            </w:sdtPr>
            <w:sdtContent>
              <w:ins w:author="BONGU CHANDU" w:id="40" w:date="2025-07-31T14:31:18Z">
                <w:sdt>
                  <w:sdtPr>
                    <w:id w:val="-1155754703"/>
                    <w:tag w:val="goog_rdk_702"/>
                  </w:sdtPr>
                  <w:sdtContent>
                    <w:del w:author="Anonymous" w:id="12" w:date="2025-08-29T06:22:43Z">
                      <w:r w:rsidDel="00000000" w:rsidR="00000000" w:rsidRPr="00000000">
                        <w:rPr>
                          <w:rtl w:val="0"/>
                        </w:rPr>
                      </w:r>
                    </w:del>
                  </w:sdtContent>
                </w:sdt>
              </w:ins>
            </w:sdtContent>
          </w:sdt>
        </w:p>
      </w:sdtContent>
    </w:sdt>
    <w:sdt>
      <w:sdtPr>
        <w:id w:val="2039406119"/>
        <w:tag w:val="goog_rdk_707"/>
      </w:sdtPr>
      <w:sdtContent>
        <w:p w:rsidR="00000000" w:rsidDel="00000000" w:rsidP="00000000" w:rsidRDefault="00000000" w:rsidRPr="00000000" w14:paraId="000000C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90731883"/>
              <w:tag w:val="goog_rdk_704"/>
            </w:sdtPr>
            <w:sdtContent>
              <w:ins w:author="BONGU CHANDU" w:id="40" w:date="2025-07-31T14:31:18Z">
                <w:sdt>
                  <w:sdtPr>
                    <w:id w:val="1232288519"/>
                    <w:tag w:val="goog_rdk_705"/>
                  </w:sdtPr>
                  <w:sdtContent>
                    <w:del w:author="Anonymous" w:id="12" w:date="2025-08-29T06:22:43Z"/>
                  </w:sdtContent>
                </w:sdt>
              </w:ins>
              <w:sdt>
                <w:sdtPr>
                  <w:id w:val="-939327919"/>
                  <w:tag w:val="goog_rdk_70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Mapped and Merged dataset</w:delText>
                      </w:r>
                    </w:del>
                  </w:ins>
                </w:sdtContent>
              </w:sdt>
              <w:ins w:author="BONGU CHANDU" w:id="40" w:date="2025-07-31T14:31:18Z">
                <w:del w:author="Anonymous" w:id="12" w:date="2025-08-29T06:22:43Z"/>
              </w:ins>
            </w:sdtContent>
          </w:sdt>
        </w:p>
      </w:sdtContent>
    </w:sdt>
    <w:sdt>
      <w:sdtPr>
        <w:id w:val="-1087829332"/>
        <w:tag w:val="goog_rdk_710"/>
      </w:sdtPr>
      <w:sdtContent>
        <w:p w:rsidR="00000000" w:rsidDel="00000000" w:rsidP="00000000" w:rsidRDefault="00000000" w:rsidRPr="00000000" w14:paraId="000000C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58398064"/>
              <w:tag w:val="goog_rdk_708"/>
            </w:sdtPr>
            <w:sdtContent>
              <w:ins w:author="BONGU CHANDU" w:id="40" w:date="2025-07-31T14:31:18Z">
                <w:sdt>
                  <w:sdtPr>
                    <w:id w:val="-689897098"/>
                    <w:tag w:val="goog_rdk_709"/>
                  </w:sdtPr>
                  <w:sdtContent>
                    <w:del w:author="Anonymous" w:id="12" w:date="2025-08-29T06:22:43Z">
                      <w:r w:rsidDel="00000000" w:rsidR="00000000" w:rsidRPr="00000000">
                        <w:rPr>
                          <w:rtl w:val="0"/>
                        </w:rPr>
                      </w:r>
                    </w:del>
                  </w:sdtContent>
                </w:sdt>
              </w:ins>
            </w:sdtContent>
          </w:sdt>
        </w:p>
      </w:sdtContent>
    </w:sdt>
    <w:sdt>
      <w:sdtPr>
        <w:id w:val="-1056823981"/>
        <w:tag w:val="goog_rdk_713"/>
      </w:sdtPr>
      <w:sdtContent>
        <w:p w:rsidR="00000000" w:rsidDel="00000000" w:rsidP="00000000" w:rsidRDefault="00000000" w:rsidRPr="00000000" w14:paraId="000000C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34241092"/>
              <w:tag w:val="goog_rdk_711"/>
            </w:sdtPr>
            <w:sdtContent>
              <w:ins w:author="BONGU CHANDU" w:id="40" w:date="2025-07-31T14:31:18Z">
                <w:sdt>
                  <w:sdtPr>
                    <w:id w:val="1691173260"/>
                    <w:tag w:val="goog_rdk_712"/>
                  </w:sdtPr>
                  <w:sdtContent>
                    <w:del w:author="Anonymous" w:id="12" w:date="2025-08-29T06:22:43Z">
                      <w:r w:rsidDel="00000000" w:rsidR="00000000" w:rsidRPr="00000000">
                        <w:rPr>
                          <w:rtl w:val="0"/>
                        </w:rPr>
                      </w:r>
                    </w:del>
                  </w:sdtContent>
                </w:sdt>
              </w:ins>
            </w:sdtContent>
          </w:sdt>
        </w:p>
      </w:sdtContent>
    </w:sdt>
    <w:sdt>
      <w:sdtPr>
        <w:id w:val="-30209981"/>
        <w:tag w:val="goog_rdk_716"/>
      </w:sdtPr>
      <w:sdtContent>
        <w:p w:rsidR="00000000" w:rsidDel="00000000" w:rsidP="00000000" w:rsidRDefault="00000000" w:rsidRPr="00000000" w14:paraId="000000C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16210249"/>
              <w:tag w:val="goog_rdk_714"/>
            </w:sdtPr>
            <w:sdtContent>
              <w:ins w:author="BONGU CHANDU" w:id="40" w:date="2025-07-31T14:31:18Z">
                <w:sdt>
                  <w:sdtPr>
                    <w:id w:val="-307063877"/>
                    <w:tag w:val="goog_rdk_715"/>
                  </w:sdtPr>
                  <w:sdtContent>
                    <w:del w:author="Anonymous" w:id="12" w:date="2025-08-29T06:22:43Z">
                      <w:r w:rsidDel="00000000" w:rsidR="00000000" w:rsidRPr="00000000">
                        <w:rPr>
                          <w:rtl w:val="0"/>
                        </w:rPr>
                      </w:r>
                    </w:del>
                  </w:sdtContent>
                </w:sdt>
              </w:ins>
            </w:sdtContent>
          </w:sdt>
        </w:p>
      </w:sdtContent>
    </w:sdt>
    <w:sdt>
      <w:sdtPr>
        <w:id w:val="1618688258"/>
        <w:tag w:val="goog_rdk_719"/>
      </w:sdtPr>
      <w:sdtContent>
        <w:p w:rsidR="00000000" w:rsidDel="00000000" w:rsidP="00000000" w:rsidRDefault="00000000" w:rsidRPr="00000000" w14:paraId="000000C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80492100"/>
              <w:tag w:val="goog_rdk_717"/>
            </w:sdtPr>
            <w:sdtContent>
              <w:ins w:author="BONGU CHANDU" w:id="40" w:date="2025-07-31T14:31:18Z">
                <w:sdt>
                  <w:sdtPr>
                    <w:id w:val="1395529596"/>
                    <w:tag w:val="goog_rdk_718"/>
                  </w:sdtPr>
                  <w:sdtContent>
                    <w:del w:author="Anonymous" w:id="12" w:date="2025-08-29T06:22:43Z">
                      <w:r w:rsidDel="00000000" w:rsidR="00000000" w:rsidRPr="00000000">
                        <w:rPr>
                          <w:rtl w:val="0"/>
                        </w:rPr>
                      </w:r>
                    </w:del>
                  </w:sdtContent>
                </w:sdt>
              </w:ins>
            </w:sdtContent>
          </w:sdt>
        </w:p>
      </w:sdtContent>
    </w:sdt>
    <w:sdt>
      <w:sdtPr>
        <w:id w:val="-1307414173"/>
        <w:tag w:val="goog_rdk_722"/>
      </w:sdtPr>
      <w:sdtContent>
        <w:p w:rsidR="00000000" w:rsidDel="00000000" w:rsidP="00000000" w:rsidRDefault="00000000" w:rsidRPr="00000000" w14:paraId="000000C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52436098"/>
              <w:tag w:val="goog_rdk_720"/>
            </w:sdtPr>
            <w:sdtContent>
              <w:ins w:author="BONGU CHANDU" w:id="40" w:date="2025-07-31T14:31:18Z">
                <w:sdt>
                  <w:sdtPr>
                    <w:id w:val="454817732"/>
                    <w:tag w:val="goog_rdk_721"/>
                  </w:sdtPr>
                  <w:sdtContent>
                    <w:del w:author="Anonymous" w:id="12" w:date="2025-08-29T06:22:43Z">
                      <w:r w:rsidDel="00000000" w:rsidR="00000000" w:rsidRPr="00000000">
                        <w:rPr>
                          <w:rtl w:val="0"/>
                        </w:rPr>
                      </w:r>
                    </w:del>
                  </w:sdtContent>
                </w:sdt>
              </w:ins>
            </w:sdtContent>
          </w:sdt>
        </w:p>
      </w:sdtContent>
    </w:sdt>
    <w:sdt>
      <w:sdtPr>
        <w:id w:val="-848831732"/>
        <w:tag w:val="goog_rdk_725"/>
      </w:sdtPr>
      <w:sdtContent>
        <w:p w:rsidR="00000000" w:rsidDel="00000000" w:rsidP="00000000" w:rsidRDefault="00000000" w:rsidRPr="00000000" w14:paraId="000000C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98901963"/>
              <w:tag w:val="goog_rdk_723"/>
            </w:sdtPr>
            <w:sdtContent>
              <w:ins w:author="BONGU CHANDU" w:id="40" w:date="2025-07-31T14:31:18Z">
                <w:sdt>
                  <w:sdtPr>
                    <w:id w:val="1054155599"/>
                    <w:tag w:val="goog_rdk_724"/>
                  </w:sdtPr>
                  <w:sdtContent>
                    <w:del w:author="Anonymous" w:id="12" w:date="2025-08-29T06:22:43Z">
                      <w:r w:rsidDel="00000000" w:rsidR="00000000" w:rsidRPr="00000000">
                        <w:rPr>
                          <w:rtl w:val="0"/>
                        </w:rPr>
                      </w:r>
                    </w:del>
                  </w:sdtContent>
                </w:sdt>
              </w:ins>
            </w:sdtContent>
          </w:sdt>
        </w:p>
      </w:sdtContent>
    </w:sdt>
    <w:sdt>
      <w:sdtPr>
        <w:id w:val="-785941219"/>
        <w:tag w:val="goog_rdk_728"/>
      </w:sdtPr>
      <w:sdtContent>
        <w:p w:rsidR="00000000" w:rsidDel="00000000" w:rsidP="00000000" w:rsidRDefault="00000000" w:rsidRPr="00000000" w14:paraId="000000C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84581797"/>
              <w:tag w:val="goog_rdk_726"/>
            </w:sdtPr>
            <w:sdtContent>
              <w:ins w:author="BONGU CHANDU" w:id="40" w:date="2025-07-31T14:31:18Z">
                <w:sdt>
                  <w:sdtPr>
                    <w:id w:val="631108964"/>
                    <w:tag w:val="goog_rdk_727"/>
                  </w:sdtPr>
                  <w:sdtContent>
                    <w:del w:author="Anonymous" w:id="12" w:date="2025-08-29T06:22:43Z">
                      <w:r w:rsidDel="00000000" w:rsidR="00000000" w:rsidRPr="00000000">
                        <w:rPr>
                          <w:rtl w:val="0"/>
                        </w:rPr>
                      </w:r>
                    </w:del>
                  </w:sdtContent>
                </w:sdt>
              </w:ins>
            </w:sdtContent>
          </w:sdt>
        </w:p>
      </w:sdtContent>
    </w:sdt>
    <w:sdt>
      <w:sdtPr>
        <w:id w:val="-401369326"/>
        <w:tag w:val="goog_rdk_731"/>
      </w:sdtPr>
      <w:sdtContent>
        <w:p w:rsidR="00000000" w:rsidDel="00000000" w:rsidP="00000000" w:rsidRDefault="00000000" w:rsidRPr="00000000" w14:paraId="000000C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15494500"/>
              <w:tag w:val="goog_rdk_729"/>
            </w:sdtPr>
            <w:sdtContent>
              <w:ins w:author="BONGU CHANDU" w:id="40" w:date="2025-07-31T14:31:18Z">
                <w:sdt>
                  <w:sdtPr>
                    <w:id w:val="1674325224"/>
                    <w:tag w:val="goog_rdk_730"/>
                  </w:sdtPr>
                  <w:sdtContent>
                    <w:del w:author="Anonymous" w:id="12" w:date="2025-08-29T06:22:43Z">
                      <w:r w:rsidDel="00000000" w:rsidR="00000000" w:rsidRPr="00000000">
                        <w:rPr>
                          <w:rtl w:val="0"/>
                        </w:rPr>
                      </w:r>
                    </w:del>
                  </w:sdtContent>
                </w:sdt>
              </w:ins>
            </w:sdtContent>
          </w:sdt>
        </w:p>
      </w:sdtContent>
    </w:sdt>
    <w:sdt>
      <w:sdtPr>
        <w:id w:val="-89824184"/>
        <w:tag w:val="goog_rdk_734"/>
      </w:sdtPr>
      <w:sdtContent>
        <w:p w:rsidR="00000000" w:rsidDel="00000000" w:rsidP="00000000" w:rsidRDefault="00000000" w:rsidRPr="00000000" w14:paraId="000000D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96362167"/>
              <w:tag w:val="goog_rdk_732"/>
            </w:sdtPr>
            <w:sdtContent>
              <w:ins w:author="BONGU CHANDU" w:id="40" w:date="2025-07-31T14:31:18Z">
                <w:sdt>
                  <w:sdtPr>
                    <w:id w:val="-1914492950"/>
                    <w:tag w:val="goog_rdk_733"/>
                  </w:sdtPr>
                  <w:sdtContent>
                    <w:del w:author="Anonymous" w:id="12" w:date="2025-08-29T06:22:43Z">
                      <w:r w:rsidDel="00000000" w:rsidR="00000000" w:rsidRPr="00000000">
                        <w:rPr>
                          <w:rtl w:val="0"/>
                        </w:rPr>
                      </w:r>
                    </w:del>
                  </w:sdtContent>
                </w:sdt>
              </w:ins>
            </w:sdtContent>
          </w:sdt>
        </w:p>
      </w:sdtContent>
    </w:sdt>
    <w:sdt>
      <w:sdtPr>
        <w:id w:val="1988306335"/>
        <w:tag w:val="goog_rdk_737"/>
      </w:sdtPr>
      <w:sdtContent>
        <w:p w:rsidR="00000000" w:rsidDel="00000000" w:rsidP="00000000" w:rsidRDefault="00000000" w:rsidRPr="00000000" w14:paraId="000000D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88237749"/>
              <w:tag w:val="goog_rdk_735"/>
            </w:sdtPr>
            <w:sdtContent>
              <w:ins w:author="BONGU CHANDU" w:id="40" w:date="2025-07-31T14:31:18Z">
                <w:sdt>
                  <w:sdtPr>
                    <w:id w:val="-399834438"/>
                    <w:tag w:val="goog_rdk_736"/>
                  </w:sdtPr>
                  <w:sdtContent>
                    <w:del w:author="Anonymous" w:id="12" w:date="2025-08-29T06:22:43Z">
                      <w:r w:rsidDel="00000000" w:rsidR="00000000" w:rsidRPr="00000000">
                        <w:rPr>
                          <w:rtl w:val="0"/>
                        </w:rPr>
                      </w:r>
                    </w:del>
                  </w:sdtContent>
                </w:sdt>
              </w:ins>
            </w:sdtContent>
          </w:sdt>
        </w:p>
      </w:sdtContent>
    </w:sdt>
    <w:sdt>
      <w:sdtPr>
        <w:id w:val="1993821761"/>
        <w:tag w:val="goog_rdk_740"/>
      </w:sdtPr>
      <w:sdtContent>
        <w:p w:rsidR="00000000" w:rsidDel="00000000" w:rsidP="00000000" w:rsidRDefault="00000000" w:rsidRPr="00000000" w14:paraId="000000D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79802600"/>
              <w:tag w:val="goog_rdk_738"/>
            </w:sdtPr>
            <w:sdtContent>
              <w:ins w:author="BONGU CHANDU" w:id="40" w:date="2025-07-31T14:31:18Z">
                <w:sdt>
                  <w:sdtPr>
                    <w:id w:val="1217609147"/>
                    <w:tag w:val="goog_rdk_739"/>
                  </w:sdtPr>
                  <w:sdtContent>
                    <w:del w:author="Anonymous" w:id="12" w:date="2025-08-29T06:22:43Z">
                      <w:r w:rsidDel="00000000" w:rsidR="00000000" w:rsidRPr="00000000">
                        <w:rPr>
                          <w:rtl w:val="0"/>
                        </w:rPr>
                      </w:r>
                    </w:del>
                  </w:sdtContent>
                </w:sdt>
              </w:ins>
            </w:sdtContent>
          </w:sdt>
        </w:p>
      </w:sdtContent>
    </w:sdt>
    <w:sdt>
      <w:sdtPr>
        <w:id w:val="-1578926978"/>
        <w:tag w:val="goog_rdk_743"/>
      </w:sdtPr>
      <w:sdtContent>
        <w:p w:rsidR="00000000" w:rsidDel="00000000" w:rsidP="00000000" w:rsidRDefault="00000000" w:rsidRPr="00000000" w14:paraId="000000D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14191646"/>
              <w:tag w:val="goog_rdk_741"/>
            </w:sdtPr>
            <w:sdtContent>
              <w:ins w:author="BONGU CHANDU" w:id="40" w:date="2025-07-31T14:31:18Z">
                <w:sdt>
                  <w:sdtPr>
                    <w:id w:val="223327189"/>
                    <w:tag w:val="goog_rdk_742"/>
                  </w:sdtPr>
                  <w:sdtContent>
                    <w:del w:author="Anonymous" w:id="12" w:date="2025-08-29T06:22:43Z">
                      <w:r w:rsidDel="00000000" w:rsidR="00000000" w:rsidRPr="00000000">
                        <w:rPr>
                          <w:rtl w:val="0"/>
                        </w:rPr>
                      </w:r>
                    </w:del>
                  </w:sdtContent>
                </w:sdt>
              </w:ins>
            </w:sdtContent>
          </w:sdt>
        </w:p>
      </w:sdtContent>
    </w:sdt>
    <w:sdt>
      <w:sdtPr>
        <w:id w:val="-1716952020"/>
        <w:tag w:val="goog_rdk_746"/>
      </w:sdtPr>
      <w:sdtContent>
        <w:p w:rsidR="00000000" w:rsidDel="00000000" w:rsidP="00000000" w:rsidRDefault="00000000" w:rsidRPr="00000000" w14:paraId="000000D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69922125"/>
              <w:tag w:val="goog_rdk_744"/>
            </w:sdtPr>
            <w:sdtContent>
              <w:ins w:author="BONGU CHANDU" w:id="40" w:date="2025-07-31T14:31:18Z">
                <w:sdt>
                  <w:sdtPr>
                    <w:id w:val="-1618913930"/>
                    <w:tag w:val="goog_rdk_745"/>
                  </w:sdtPr>
                  <w:sdtContent>
                    <w:del w:author="Anonymous" w:id="12" w:date="2025-08-29T06:22:43Z">
                      <w:r w:rsidDel="00000000" w:rsidR="00000000" w:rsidRPr="00000000">
                        <w:rPr>
                          <w:rtl w:val="0"/>
                        </w:rPr>
                      </w:r>
                    </w:del>
                  </w:sdtContent>
                </w:sdt>
              </w:ins>
            </w:sdtContent>
          </w:sdt>
        </w:p>
      </w:sdtContent>
    </w:sdt>
    <w:sdt>
      <w:sdtPr>
        <w:id w:val="1364872056"/>
        <w:tag w:val="goog_rdk_749"/>
      </w:sdtPr>
      <w:sdtContent>
        <w:p w:rsidR="00000000" w:rsidDel="00000000" w:rsidP="00000000" w:rsidRDefault="00000000" w:rsidRPr="00000000" w14:paraId="000000D5">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463764000"/>
              <w:tag w:val="goog_rdk_747"/>
            </w:sdtPr>
            <w:sdtContent>
              <w:ins w:author="BONGU CHANDU" w:id="40" w:date="2025-07-31T14:31:18Z">
                <w:sdt>
                  <w:sdtPr>
                    <w:id w:val="1483735979"/>
                    <w:tag w:val="goog_rdk_748"/>
                  </w:sdtPr>
                  <w:sdtContent>
                    <w:del w:author="Anonymous" w:id="12" w:date="2025-08-29T06:22:43Z">
                      <w:r w:rsidDel="00000000" w:rsidR="00000000" w:rsidRPr="00000000">
                        <w:rPr>
                          <w:rtl w:val="0"/>
                        </w:rPr>
                      </w:r>
                    </w:del>
                  </w:sdtContent>
                </w:sdt>
              </w:ins>
            </w:sdtContent>
          </w:sdt>
        </w:p>
      </w:sdtContent>
    </w:sdt>
    <w:sdt>
      <w:sdtPr>
        <w:id w:val="-1773409596"/>
        <w:tag w:val="goog_rdk_752"/>
      </w:sdtPr>
      <w:sdtContent>
        <w:p w:rsidR="00000000" w:rsidDel="00000000" w:rsidP="00000000" w:rsidRDefault="00000000" w:rsidRPr="00000000" w14:paraId="000000D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19701749"/>
              <w:tag w:val="goog_rdk_750"/>
            </w:sdtPr>
            <w:sdtContent>
              <w:ins w:author="BONGU CHANDU" w:id="40" w:date="2025-07-31T14:31:18Z">
                <w:sdt>
                  <w:sdtPr>
                    <w:id w:val="-845447627"/>
                    <w:tag w:val="goog_rdk_751"/>
                  </w:sdtPr>
                  <w:sdtContent>
                    <w:del w:author="Anonymous" w:id="12" w:date="2025-08-29T06:22:43Z">
                      <w:r w:rsidDel="00000000" w:rsidR="00000000" w:rsidRPr="00000000">
                        <w:rPr>
                          <w:rtl w:val="0"/>
                        </w:rPr>
                      </w:r>
                    </w:del>
                  </w:sdtContent>
                </w:sdt>
              </w:ins>
            </w:sdtContent>
          </w:sdt>
        </w:p>
      </w:sdtContent>
    </w:sdt>
    <w:sdt>
      <w:sdtPr>
        <w:id w:val="-1113162179"/>
        <w:tag w:val="goog_rdk_756"/>
      </w:sdtPr>
      <w:sdtContent>
        <w:p w:rsidR="00000000" w:rsidDel="00000000" w:rsidP="00000000" w:rsidRDefault="00000000" w:rsidRPr="00000000" w14:paraId="000000D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63059834"/>
              <w:tag w:val="goog_rdk_753"/>
            </w:sdtPr>
            <w:sdtContent>
              <w:ins w:author="BONGU CHANDU" w:id="40" w:date="2025-07-31T14:31:18Z">
                <w:sdt>
                  <w:sdtPr>
                    <w:id w:val="1045706599"/>
                    <w:tag w:val="goog_rdk_754"/>
                  </w:sdtPr>
                  <w:sdtContent>
                    <w:del w:author="Anonymous" w:id="12" w:date="2025-08-29T06:22:43Z"/>
                  </w:sdtContent>
                </w:sdt>
              </w:ins>
              <w:sdt>
                <w:sdtPr>
                  <w:id w:val="1572663185"/>
                  <w:tag w:val="goog_rdk_75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combined NLP pipeline—leveraging Hugging Face’s domain-specific NER model and IBM Watson’s advanced semantic analysis—enabled our system to precisely extract and interpret critical drug interaction information, forming a foundation for safer medical prescriptions.</w:delText>
                      </w:r>
                    </w:del>
                  </w:ins>
                </w:sdtContent>
              </w:sdt>
              <w:ins w:author="BONGU CHANDU" w:id="40" w:date="2025-07-31T14:31:18Z">
                <w:del w:author="Anonymous" w:id="12" w:date="2025-08-29T06:22:43Z"/>
              </w:ins>
            </w:sdtContent>
          </w:sdt>
        </w:p>
      </w:sdtContent>
    </w:sdt>
    <w:sdt>
      <w:sdtPr>
        <w:id w:val="1087023443"/>
        <w:tag w:val="goog_rdk_760"/>
      </w:sdtPr>
      <w:sdtContent>
        <w:p w:rsidR="00000000" w:rsidDel="00000000" w:rsidP="00000000" w:rsidRDefault="00000000" w:rsidRPr="00000000" w14:paraId="000000D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41562895"/>
              <w:tag w:val="goog_rdk_757"/>
            </w:sdtPr>
            <w:sdtContent>
              <w:ins w:author="BONGU CHANDU" w:id="40" w:date="2025-07-31T14:31:18Z">
                <w:sdt>
                  <w:sdtPr>
                    <w:id w:val="-485073641"/>
                    <w:tag w:val="goog_rdk_758"/>
                  </w:sdtPr>
                  <w:sdtContent>
                    <w:del w:author="Anonymous" w:id="12" w:date="2025-08-29T06:22:43Z"/>
                  </w:sdtContent>
                </w:sdt>
              </w:ins>
              <w:sdt>
                <w:sdtPr>
                  <w:id w:val="-860725333"/>
                  <w:tag w:val="goog_rdk_75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To accurately extract drug names and their dosages from medical texts, we leveraged the </w:delText>
                      </w:r>
                    </w:del>
                  </w:ins>
                </w:sdtContent>
              </w:sdt>
              <w:ins w:author="BONGU CHANDU" w:id="40" w:date="2025-07-31T14:31:18Z">
                <w:del w:author="Anonymous" w:id="12" w:date="2025-08-29T06:22:43Z"/>
              </w:ins>
            </w:sdtContent>
          </w:sdt>
        </w:p>
      </w:sdtContent>
    </w:sdt>
    <w:sdt>
      <w:sdtPr>
        <w:id w:val="-620990527"/>
        <w:tag w:val="goog_rdk_764"/>
      </w:sdtPr>
      <w:sdtContent>
        <w:p w:rsidR="00000000" w:rsidDel="00000000" w:rsidP="00000000" w:rsidRDefault="00000000" w:rsidRPr="00000000" w14:paraId="000000D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06697899"/>
              <w:tag w:val="goog_rdk_761"/>
            </w:sdtPr>
            <w:sdtContent>
              <w:ins w:author="BONGU CHANDU" w:id="40" w:date="2025-07-31T14:31:18Z">
                <w:sdt>
                  <w:sdtPr>
                    <w:id w:val="-250221510"/>
                    <w:tag w:val="goog_rdk_762"/>
                  </w:sdtPr>
                  <w:sdtContent>
                    <w:del w:author="Anonymous" w:id="12" w:date="2025-08-29T06:22:43Z"/>
                  </w:sdtContent>
                </w:sdt>
              </w:ins>
              <w:sdt>
                <w:sdtPr>
                  <w:id w:val="331881385"/>
                  <w:tag w:val="goog_rdk_76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model available on Hugging Face. This model is specifically trained on medical datasets to identify entities such as drug names, dosages, and other related medical terms with high precision.</w:delText>
                      </w:r>
                    </w:del>
                  </w:ins>
                </w:sdtContent>
              </w:sdt>
              <w:ins w:author="BONGU CHANDU" w:id="40" w:date="2025-07-31T14:31:18Z">
                <w:del w:author="Anonymous" w:id="12" w:date="2025-08-29T06:22:43Z"/>
              </w:ins>
            </w:sdtContent>
          </w:sdt>
        </w:p>
      </w:sdtContent>
    </w:sdt>
    <w:sdt>
      <w:sdtPr>
        <w:id w:val="966304616"/>
        <w:tag w:val="goog_rdk_767"/>
      </w:sdtPr>
      <w:sdtContent>
        <w:p w:rsidR="00000000" w:rsidDel="00000000" w:rsidP="00000000" w:rsidRDefault="00000000" w:rsidRPr="00000000" w14:paraId="000000D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56206692"/>
              <w:tag w:val="goog_rdk_765"/>
            </w:sdtPr>
            <w:sdtContent>
              <w:ins w:author="BONGU CHANDU" w:id="40" w:date="2025-07-31T14:31:18Z">
                <w:sdt>
                  <w:sdtPr>
                    <w:id w:val="1706636710"/>
                    <w:tag w:val="goog_rdk_766"/>
                  </w:sdtPr>
                  <w:sdtContent>
                    <w:del w:author="Anonymous" w:id="12" w:date="2025-08-29T06:22:43Z">
                      <w:r w:rsidDel="00000000" w:rsidR="00000000" w:rsidRPr="00000000">
                        <w:rPr>
                          <w:rtl w:val="0"/>
                        </w:rPr>
                      </w:r>
                    </w:del>
                  </w:sdtContent>
                </w:sdt>
              </w:ins>
            </w:sdtContent>
          </w:sdt>
        </w:p>
      </w:sdtContent>
    </w:sdt>
    <w:sdt>
      <w:sdtPr>
        <w:id w:val="1011185046"/>
        <w:tag w:val="goog_rdk_771"/>
      </w:sdtPr>
      <w:sdtContent>
        <w:p w:rsidR="00000000" w:rsidDel="00000000" w:rsidP="00000000" w:rsidRDefault="00000000" w:rsidRPr="00000000" w14:paraId="000000D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35662880"/>
              <w:tag w:val="goog_rdk_768"/>
            </w:sdtPr>
            <w:sdtContent>
              <w:ins w:author="BONGU CHANDU" w:id="40" w:date="2025-07-31T14:31:18Z">
                <w:sdt>
                  <w:sdtPr>
                    <w:id w:val="1501805398"/>
                    <w:tag w:val="goog_rdk_769"/>
                  </w:sdtPr>
                  <w:sdtContent>
                    <w:del w:author="Anonymous" w:id="12" w:date="2025-08-29T06:22:43Z"/>
                  </w:sdtContent>
                </w:sdt>
              </w:ins>
              <w:sdt>
                <w:sdtPr>
                  <w:id w:val="-637690528"/>
                  <w:tag w:val="goog_rdk_77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We created a free account on </w:delText>
                      </w:r>
                    </w:del>
                  </w:ins>
                </w:sdtContent>
              </w:sdt>
              <w:ins w:author="BONGU CHANDU" w:id="40" w:date="2025-07-31T14:31:18Z">
                <w:del w:author="Anonymous" w:id="12" w:date="2025-08-29T06:22:43Z"/>
              </w:ins>
            </w:sdtContent>
          </w:sdt>
        </w:p>
      </w:sdtContent>
    </w:sdt>
    <w:sdt>
      <w:sdtPr>
        <w:id w:val="1148966906"/>
        <w:tag w:val="goog_rdk_775"/>
      </w:sdtPr>
      <w:sdtContent>
        <w:p w:rsidR="00000000" w:rsidDel="00000000" w:rsidP="00000000" w:rsidRDefault="00000000" w:rsidRPr="00000000" w14:paraId="000000D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81162583"/>
              <w:tag w:val="goog_rdk_772"/>
            </w:sdtPr>
            <w:sdtContent>
              <w:ins w:author="BONGU CHANDU" w:id="40" w:date="2025-07-31T14:31:18Z">
                <w:sdt>
                  <w:sdtPr>
                    <w:id w:val="-2126712155"/>
                    <w:tag w:val="goog_rdk_773"/>
                  </w:sdtPr>
                  <w:sdtContent>
                    <w:del w:author="Anonymous" w:id="12" w:date="2025-08-29T06:22:43Z"/>
                  </w:sdtContent>
                </w:sdt>
              </w:ins>
              <w:sdt>
                <w:sdtPr>
                  <w:id w:val="1126507053"/>
                  <w:tag w:val="goog_rdk_77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to access their model hub and APIs.</w:delText>
                      </w:r>
                    </w:del>
                  </w:ins>
                </w:sdtContent>
              </w:sdt>
              <w:ins w:author="BONGU CHANDU" w:id="40" w:date="2025-07-31T14:31:18Z">
                <w:del w:author="Anonymous" w:id="12" w:date="2025-08-29T06:22:43Z"/>
              </w:ins>
            </w:sdtContent>
          </w:sdt>
        </w:p>
      </w:sdtContent>
    </w:sdt>
    <w:sdt>
      <w:sdtPr>
        <w:id w:val="-1098267048"/>
        <w:tag w:val="goog_rdk_779"/>
      </w:sdtPr>
      <w:sdtContent>
        <w:p w:rsidR="00000000" w:rsidDel="00000000" w:rsidP="00000000" w:rsidRDefault="00000000" w:rsidRPr="00000000" w14:paraId="000000D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75571360"/>
              <w:tag w:val="goog_rdk_776"/>
            </w:sdtPr>
            <w:sdtContent>
              <w:ins w:author="BONGU CHANDU" w:id="40" w:date="2025-07-31T14:31:18Z">
                <w:sdt>
                  <w:sdtPr>
                    <w:id w:val="-2123841498"/>
                    <w:tag w:val="goog_rdk_777"/>
                  </w:sdtPr>
                  <w:sdtContent>
                    <w:del w:author="Anonymous" w:id="12" w:date="2025-08-29T06:22:43Z"/>
                  </w:sdtContent>
                </w:sdt>
              </w:ins>
              <w:sdt>
                <w:sdtPr>
                  <w:id w:val="-1912076747"/>
                  <w:tag w:val="goog_rdk_77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After account setup, we generated an API key from the user settings for authenticated requests.</w:delText>
                      </w:r>
                    </w:del>
                  </w:ins>
                </w:sdtContent>
              </w:sdt>
              <w:ins w:author="BONGU CHANDU" w:id="40" w:date="2025-07-31T14:31:18Z">
                <w:del w:author="Anonymous" w:id="12" w:date="2025-08-29T06:22:43Z"/>
              </w:ins>
            </w:sdtContent>
          </w:sdt>
        </w:p>
      </w:sdtContent>
    </w:sdt>
    <w:sdt>
      <w:sdtPr>
        <w:id w:val="1563990964"/>
        <w:tag w:val="goog_rdk_782"/>
      </w:sdtPr>
      <w:sdtContent>
        <w:p w:rsidR="00000000" w:rsidDel="00000000" w:rsidP="00000000" w:rsidRDefault="00000000" w:rsidRPr="00000000" w14:paraId="000000D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06887181"/>
              <w:tag w:val="goog_rdk_780"/>
            </w:sdtPr>
            <w:sdtContent>
              <w:ins w:author="BONGU CHANDU" w:id="40" w:date="2025-07-31T14:31:18Z">
                <w:sdt>
                  <w:sdtPr>
                    <w:id w:val="-1247948366"/>
                    <w:tag w:val="goog_rdk_781"/>
                  </w:sdtPr>
                  <w:sdtContent>
                    <w:del w:author="Anonymous" w:id="12" w:date="2025-08-29T06:22:43Z">
                      <w:r w:rsidDel="00000000" w:rsidR="00000000" w:rsidRPr="00000000">
                        <w:rPr>
                          <w:rtl w:val="0"/>
                        </w:rPr>
                      </w:r>
                    </w:del>
                  </w:sdtContent>
                </w:sdt>
              </w:ins>
            </w:sdtContent>
          </w:sdt>
        </w:p>
      </w:sdtContent>
    </w:sdt>
    <w:sdt>
      <w:sdtPr>
        <w:id w:val="1554047971"/>
        <w:tag w:val="goog_rdk_786"/>
      </w:sdtPr>
      <w:sdtContent>
        <w:p w:rsidR="00000000" w:rsidDel="00000000" w:rsidP="00000000" w:rsidRDefault="00000000" w:rsidRPr="00000000" w14:paraId="000000D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40113587"/>
              <w:tag w:val="goog_rdk_783"/>
            </w:sdtPr>
            <w:sdtContent>
              <w:ins w:author="BONGU CHANDU" w:id="40" w:date="2025-07-31T14:31:18Z">
                <w:sdt>
                  <w:sdtPr>
                    <w:id w:val="554270993"/>
                    <w:tag w:val="goog_rdk_784"/>
                  </w:sdtPr>
                  <w:sdtContent>
                    <w:del w:author="Anonymous" w:id="12" w:date="2025-08-29T06:22:43Z"/>
                  </w:sdtContent>
                </w:sdt>
              </w:ins>
              <w:sdt>
                <w:sdtPr>
                  <w:id w:val="1948721901"/>
                  <w:tag w:val="goog_rdk_7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Model Link: samant/medical-ner</w:delText>
                      </w:r>
                    </w:del>
                  </w:ins>
                </w:sdtContent>
              </w:sdt>
              <w:ins w:author="BONGU CHANDU" w:id="40" w:date="2025-07-31T14:31:18Z">
                <w:del w:author="Anonymous" w:id="12" w:date="2025-08-29T06:22:43Z"/>
              </w:ins>
            </w:sdtContent>
          </w:sdt>
        </w:p>
      </w:sdtContent>
    </w:sdt>
    <w:sdt>
      <w:sdtPr>
        <w:id w:val="557784515"/>
        <w:tag w:val="goog_rdk_790"/>
      </w:sdtPr>
      <w:sdtContent>
        <w:p w:rsidR="00000000" w:rsidDel="00000000" w:rsidP="00000000" w:rsidRDefault="00000000" w:rsidRPr="00000000" w14:paraId="000000E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52451025"/>
              <w:tag w:val="goog_rdk_787"/>
            </w:sdtPr>
            <w:sdtContent>
              <w:ins w:author="BONGU CHANDU" w:id="40" w:date="2025-07-31T14:31:18Z">
                <w:sdt>
                  <w:sdtPr>
                    <w:id w:val="1475702851"/>
                    <w:tag w:val="goog_rdk_788"/>
                  </w:sdtPr>
                  <w:sdtContent>
                    <w:del w:author="Anonymous" w:id="12" w:date="2025-08-29T06:22:43Z"/>
                  </w:sdtContent>
                </w:sdt>
              </w:ins>
              <w:sdt>
                <w:sdtPr>
                  <w:id w:val="1359211437"/>
                  <w:tag w:val="goog_rdk_78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Capabilities: Extracts drug entities along with dosage information from unstructured clinical or medical text.</w:delText>
                      </w:r>
                    </w:del>
                  </w:ins>
                </w:sdtContent>
              </w:sdt>
              <w:ins w:author="BONGU CHANDU" w:id="40" w:date="2025-07-31T14:31:18Z">
                <w:del w:author="Anonymous" w:id="12" w:date="2025-08-29T06:22:43Z"/>
              </w:ins>
            </w:sdtContent>
          </w:sdt>
        </w:p>
      </w:sdtContent>
    </w:sdt>
    <w:sdt>
      <w:sdtPr>
        <w:id w:val="-2028027546"/>
        <w:tag w:val="goog_rdk_793"/>
      </w:sdtPr>
      <w:sdtContent>
        <w:p w:rsidR="00000000" w:rsidDel="00000000" w:rsidP="00000000" w:rsidRDefault="00000000" w:rsidRPr="00000000" w14:paraId="000000E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85537010"/>
              <w:tag w:val="goog_rdk_791"/>
            </w:sdtPr>
            <w:sdtContent>
              <w:ins w:author="BONGU CHANDU" w:id="40" w:date="2025-07-31T14:31:18Z">
                <w:sdt>
                  <w:sdtPr>
                    <w:id w:val="1959362224"/>
                    <w:tag w:val="goog_rdk_792"/>
                  </w:sdtPr>
                  <w:sdtContent>
                    <w:del w:author="Anonymous" w:id="12" w:date="2025-08-29T06:22:43Z">
                      <w:r w:rsidDel="00000000" w:rsidR="00000000" w:rsidRPr="00000000">
                        <w:rPr>
                          <w:rtl w:val="0"/>
                        </w:rPr>
                      </w:r>
                    </w:del>
                  </w:sdtContent>
                </w:sdt>
              </w:ins>
            </w:sdtContent>
          </w:sdt>
        </w:p>
      </w:sdtContent>
    </w:sdt>
    <w:sdt>
      <w:sdtPr>
        <w:id w:val="2126668533"/>
        <w:tag w:val="goog_rdk_796"/>
      </w:sdtPr>
      <w:sdtContent>
        <w:p w:rsidR="00000000" w:rsidDel="00000000" w:rsidP="00000000" w:rsidRDefault="00000000" w:rsidRPr="00000000" w14:paraId="000000E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85233702"/>
              <w:tag w:val="goog_rdk_794"/>
            </w:sdtPr>
            <w:sdtContent>
              <w:ins w:author="BONGU CHANDU" w:id="40" w:date="2025-07-31T14:31:18Z">
                <w:sdt>
                  <w:sdtPr>
                    <w:id w:val="-444626518"/>
                    <w:tag w:val="goog_rdk_795"/>
                  </w:sdtPr>
                  <w:sdtContent>
                    <w:del w:author="Anonymous" w:id="12" w:date="2025-08-29T06:22:43Z">
                      <w:r w:rsidDel="00000000" w:rsidR="00000000" w:rsidRPr="00000000">
                        <w:rPr>
                          <w:rtl w:val="0"/>
                        </w:rPr>
                      </w:r>
                    </w:del>
                  </w:sdtContent>
                </w:sdt>
              </w:ins>
            </w:sdtContent>
          </w:sdt>
        </w:p>
      </w:sdtContent>
    </w:sdt>
    <w:sdt>
      <w:sdtPr>
        <w:id w:val="1223437554"/>
        <w:tag w:val="goog_rdk_800"/>
      </w:sdtPr>
      <w:sdtContent>
        <w:p w:rsidR="00000000" w:rsidDel="00000000" w:rsidP="00000000" w:rsidRDefault="00000000" w:rsidRPr="00000000" w14:paraId="000000E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62258356"/>
              <w:tag w:val="goog_rdk_797"/>
            </w:sdtPr>
            <w:sdtContent>
              <w:ins w:author="BONGU CHANDU" w:id="40" w:date="2025-07-31T14:31:18Z">
                <w:sdt>
                  <w:sdtPr>
                    <w:id w:val="1259423757"/>
                    <w:tag w:val="goog_rdk_798"/>
                  </w:sdtPr>
                  <w:sdtContent>
                    <w:del w:author="Anonymous" w:id="12" w:date="2025-08-29T06:22:43Z"/>
                  </w:sdtContent>
                </w:sdt>
              </w:ins>
              <w:sdt>
                <w:sdtPr>
                  <w:id w:val="2046195023"/>
                  <w:tag w:val="goog_rdk_79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Using the Hugging Face Inference API, our backend sends input medical texts containing drug interaction information to the model endpoint.</w:delText>
                      </w:r>
                    </w:del>
                  </w:ins>
                </w:sdtContent>
              </w:sdt>
              <w:ins w:author="BONGU CHANDU" w:id="40" w:date="2025-07-31T14:31:18Z">
                <w:del w:author="Anonymous" w:id="12" w:date="2025-08-29T06:22:43Z"/>
              </w:ins>
            </w:sdtContent>
          </w:sdt>
        </w:p>
      </w:sdtContent>
    </w:sdt>
    <w:sdt>
      <w:sdtPr>
        <w:id w:val="1324803398"/>
        <w:tag w:val="goog_rdk_804"/>
      </w:sdtPr>
      <w:sdtContent>
        <w:p w:rsidR="00000000" w:rsidDel="00000000" w:rsidP="00000000" w:rsidRDefault="00000000" w:rsidRPr="00000000" w14:paraId="000000E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9509783"/>
              <w:tag w:val="goog_rdk_801"/>
            </w:sdtPr>
            <w:sdtContent>
              <w:ins w:author="BONGU CHANDU" w:id="40" w:date="2025-07-31T14:31:18Z">
                <w:sdt>
                  <w:sdtPr>
                    <w:id w:val="1106181728"/>
                    <w:tag w:val="goog_rdk_802"/>
                  </w:sdtPr>
                  <w:sdtContent>
                    <w:del w:author="Anonymous" w:id="12" w:date="2025-08-29T06:22:43Z"/>
                  </w:sdtContent>
                </w:sdt>
              </w:ins>
              <w:sdt>
                <w:sdtPr>
                  <w:id w:val="-1169661199"/>
                  <w:tag w:val="goog_rdk_80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model returns structured annotations identifying drug names and dosages, which are then used to enrich our dataset and support further analysis.</w:delText>
                      </w:r>
                    </w:del>
                  </w:ins>
                </w:sdtContent>
              </w:sdt>
              <w:ins w:author="BONGU CHANDU" w:id="40" w:date="2025-07-31T14:31:18Z">
                <w:del w:author="Anonymous" w:id="12" w:date="2025-08-29T06:22:43Z"/>
              </w:ins>
            </w:sdtContent>
          </w:sdt>
        </w:p>
      </w:sdtContent>
    </w:sdt>
    <w:sdt>
      <w:sdtPr>
        <w:id w:val="1081316815"/>
        <w:tag w:val="goog_rdk_807"/>
      </w:sdtPr>
      <w:sdtContent>
        <w:p w:rsidR="00000000" w:rsidDel="00000000" w:rsidP="00000000" w:rsidRDefault="00000000" w:rsidRPr="00000000" w14:paraId="000000E5">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4531381"/>
              <w:tag w:val="goog_rdk_805"/>
            </w:sdtPr>
            <w:sdtContent>
              <w:ins w:author="BONGU CHANDU" w:id="40" w:date="2025-07-31T14:31:18Z">
                <w:sdt>
                  <w:sdtPr>
                    <w:id w:val="414437183"/>
                    <w:tag w:val="goog_rdk_806"/>
                  </w:sdtPr>
                  <w:sdtContent>
                    <w:del w:author="Anonymous" w:id="12" w:date="2025-08-29T06:22:43Z">
                      <w:r w:rsidDel="00000000" w:rsidR="00000000" w:rsidRPr="00000000">
                        <w:rPr>
                          <w:rtl w:val="0"/>
                        </w:rPr>
                      </w:r>
                    </w:del>
                  </w:sdtContent>
                </w:sdt>
              </w:ins>
            </w:sdtContent>
          </w:sdt>
        </w:p>
      </w:sdtContent>
    </w:sdt>
    <w:sdt>
      <w:sdtPr>
        <w:id w:val="1652771073"/>
        <w:tag w:val="goog_rdk_811"/>
      </w:sdtPr>
      <w:sdtContent>
        <w:p w:rsidR="00000000" w:rsidDel="00000000" w:rsidP="00000000" w:rsidRDefault="00000000" w:rsidRPr="00000000" w14:paraId="000000E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39140316"/>
              <w:tag w:val="goog_rdk_808"/>
            </w:sdtPr>
            <w:sdtContent>
              <w:ins w:author="BONGU CHANDU" w:id="40" w:date="2025-07-31T14:31:18Z">
                <w:sdt>
                  <w:sdtPr>
                    <w:id w:val="-669276238"/>
                    <w:tag w:val="goog_rdk_809"/>
                  </w:sdtPr>
                  <w:sdtContent>
                    <w:del w:author="Anonymous" w:id="12" w:date="2025-08-29T06:22:43Z"/>
                  </w:sdtContent>
                </w:sdt>
              </w:ins>
              <w:sdt>
                <w:sdtPr>
                  <w:id w:val="2091793540"/>
                  <w:tag w:val="goog_rdk_81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After logging in, click on your profile picture at the top right corner and select </w:delText>
                      </w:r>
                    </w:del>
                  </w:ins>
                </w:sdtContent>
              </w:sdt>
              <w:ins w:author="BONGU CHANDU" w:id="40" w:date="2025-07-31T14:31:18Z">
                <w:del w:author="Anonymous" w:id="12" w:date="2025-08-29T06:22:43Z"/>
              </w:ins>
            </w:sdtContent>
          </w:sdt>
        </w:p>
      </w:sdtContent>
    </w:sdt>
    <w:sdt>
      <w:sdtPr>
        <w:id w:val="-1040393822"/>
        <w:tag w:val="goog_rdk_815"/>
      </w:sdtPr>
      <w:sdtContent>
        <w:p w:rsidR="00000000" w:rsidDel="00000000" w:rsidP="00000000" w:rsidRDefault="00000000" w:rsidRPr="00000000" w14:paraId="000000E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67297845"/>
              <w:tag w:val="goog_rdk_812"/>
            </w:sdtPr>
            <w:sdtContent>
              <w:ins w:author="BONGU CHANDU" w:id="40" w:date="2025-07-31T14:31:18Z">
                <w:sdt>
                  <w:sdtPr>
                    <w:id w:val="-2141285530"/>
                    <w:tag w:val="goog_rdk_813"/>
                  </w:sdtPr>
                  <w:sdtContent>
                    <w:del w:author="Anonymous" w:id="12" w:date="2025-08-29T06:22:43Z"/>
                  </w:sdtContent>
                </w:sdt>
              </w:ins>
              <w:sdt>
                <w:sdtPr>
                  <w:id w:val="-1614517239"/>
                  <w:tag w:val="goog_rdk_81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delText>
                      </w:r>
                    </w:del>
                  </w:ins>
                </w:sdtContent>
              </w:sdt>
              <w:ins w:author="BONGU CHANDU" w:id="40" w:date="2025-07-31T14:31:18Z">
                <w:del w:author="Anonymous" w:id="12" w:date="2025-08-29T06:22:43Z"/>
              </w:ins>
            </w:sdtContent>
          </w:sdt>
        </w:p>
      </w:sdtContent>
    </w:sdt>
    <w:sdt>
      <w:sdtPr>
        <w:id w:val="-1903888806"/>
        <w:tag w:val="goog_rdk_819"/>
      </w:sdtPr>
      <w:sdtContent>
        <w:p w:rsidR="00000000" w:rsidDel="00000000" w:rsidP="00000000" w:rsidRDefault="00000000" w:rsidRPr="00000000" w14:paraId="000000E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8211799"/>
              <w:tag w:val="goog_rdk_816"/>
            </w:sdtPr>
            <w:sdtContent>
              <w:ins w:author="BONGU CHANDU" w:id="40" w:date="2025-07-31T14:31:18Z">
                <w:sdt>
                  <w:sdtPr>
                    <w:id w:val="-632167736"/>
                    <w:tag w:val="goog_rdk_817"/>
                  </w:sdtPr>
                  <w:sdtContent>
                    <w:del w:author="Anonymous" w:id="12" w:date="2025-08-29T06:22:43Z"/>
                  </w:sdtContent>
                </w:sdt>
              </w:ins>
              <w:sdt>
                <w:sdtPr>
                  <w:id w:val="1729967338"/>
                  <w:tag w:val="goog_rdk_81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In the settings menu, navigate to </w:delText>
                      </w:r>
                    </w:del>
                  </w:ins>
                </w:sdtContent>
              </w:sdt>
              <w:ins w:author="BONGU CHANDU" w:id="40" w:date="2025-07-31T14:31:18Z">
                <w:del w:author="Anonymous" w:id="12" w:date="2025-08-29T06:22:43Z"/>
              </w:ins>
            </w:sdtContent>
          </w:sdt>
        </w:p>
      </w:sdtContent>
    </w:sdt>
    <w:sdt>
      <w:sdtPr>
        <w:id w:val="2135901862"/>
        <w:tag w:val="goog_rdk_823"/>
      </w:sdtPr>
      <w:sdtContent>
        <w:p w:rsidR="00000000" w:rsidDel="00000000" w:rsidP="00000000" w:rsidRDefault="00000000" w:rsidRPr="00000000" w14:paraId="000000E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16913349"/>
              <w:tag w:val="goog_rdk_820"/>
            </w:sdtPr>
            <w:sdtContent>
              <w:ins w:author="BONGU CHANDU" w:id="40" w:date="2025-07-31T14:31:18Z">
                <w:sdt>
                  <w:sdtPr>
                    <w:id w:val="1919172381"/>
                    <w:tag w:val="goog_rdk_821"/>
                  </w:sdtPr>
                  <w:sdtContent>
                    <w:del w:author="Anonymous" w:id="12" w:date="2025-08-29T06:22:43Z"/>
                  </w:sdtContent>
                </w:sdt>
              </w:ins>
              <w:sdt>
                <w:sdtPr>
                  <w:id w:val="363772395"/>
                  <w:tag w:val="goog_rdk_82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delText>
                      </w:r>
                    </w:del>
                  </w:ins>
                </w:sdtContent>
              </w:sdt>
              <w:ins w:author="BONGU CHANDU" w:id="40" w:date="2025-07-31T14:31:18Z">
                <w:del w:author="Anonymous" w:id="12" w:date="2025-08-29T06:22:43Z"/>
              </w:ins>
            </w:sdtContent>
          </w:sdt>
        </w:p>
      </w:sdtContent>
    </w:sdt>
    <w:sdt>
      <w:sdtPr>
        <w:id w:val="1281097865"/>
        <w:tag w:val="goog_rdk_826"/>
      </w:sdtPr>
      <w:sdtContent>
        <w:p w:rsidR="00000000" w:rsidDel="00000000" w:rsidP="00000000" w:rsidRDefault="00000000" w:rsidRPr="00000000" w14:paraId="000000E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6130197"/>
              <w:tag w:val="goog_rdk_824"/>
            </w:sdtPr>
            <w:sdtContent>
              <w:ins w:author="BONGU CHANDU" w:id="40" w:date="2025-07-31T14:31:18Z">
                <w:sdt>
                  <w:sdtPr>
                    <w:id w:val="967735861"/>
                    <w:tag w:val="goog_rdk_825"/>
                  </w:sdtPr>
                  <w:sdtContent>
                    <w:del w:author="Anonymous" w:id="12" w:date="2025-08-29T06:22:43Z">
                      <w:r w:rsidDel="00000000" w:rsidR="00000000" w:rsidRPr="00000000">
                        <w:rPr>
                          <w:rtl w:val="0"/>
                        </w:rPr>
                      </w:r>
                    </w:del>
                  </w:sdtContent>
                </w:sdt>
              </w:ins>
            </w:sdtContent>
          </w:sdt>
        </w:p>
      </w:sdtContent>
    </w:sdt>
    <w:sdt>
      <w:sdtPr>
        <w:id w:val="-174510633"/>
        <w:tag w:val="goog_rdk_830"/>
      </w:sdtPr>
      <w:sdtContent>
        <w:p w:rsidR="00000000" w:rsidDel="00000000" w:rsidP="00000000" w:rsidRDefault="00000000" w:rsidRPr="00000000" w14:paraId="000000E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34616364"/>
              <w:tag w:val="goog_rdk_827"/>
            </w:sdtPr>
            <w:sdtContent>
              <w:ins w:author="BONGU CHANDU" w:id="40" w:date="2025-07-31T14:31:18Z">
                <w:sdt>
                  <w:sdtPr>
                    <w:id w:val="2073755483"/>
                    <w:tag w:val="goog_rdk_828"/>
                  </w:sdtPr>
                  <w:sdtContent>
                    <w:del w:author="Anonymous" w:id="12" w:date="2025-08-29T06:22:43Z"/>
                  </w:sdtContent>
                </w:sdt>
              </w:ins>
              <w:sdt>
                <w:sdtPr>
                  <w:id w:val="-1517810896"/>
                  <w:tag w:val="goog_rdk_82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Click </w:delText>
                      </w:r>
                    </w:del>
                  </w:ins>
                </w:sdtContent>
              </w:sdt>
              <w:ins w:author="BONGU CHANDU" w:id="40" w:date="2025-07-31T14:31:18Z">
                <w:del w:author="Anonymous" w:id="12" w:date="2025-08-29T06:22:43Z"/>
              </w:ins>
            </w:sdtContent>
          </w:sdt>
        </w:p>
      </w:sdtContent>
    </w:sdt>
    <w:sdt>
      <w:sdtPr>
        <w:id w:val="-129732997"/>
        <w:tag w:val="goog_rdk_834"/>
      </w:sdtPr>
      <w:sdtContent>
        <w:p w:rsidR="00000000" w:rsidDel="00000000" w:rsidP="00000000" w:rsidRDefault="00000000" w:rsidRPr="00000000" w14:paraId="000000E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14981426"/>
              <w:tag w:val="goog_rdk_831"/>
            </w:sdtPr>
            <w:sdtContent>
              <w:ins w:author="BONGU CHANDU" w:id="40" w:date="2025-07-31T14:31:18Z">
                <w:sdt>
                  <w:sdtPr>
                    <w:id w:val="-263188914"/>
                    <w:tag w:val="goog_rdk_832"/>
                  </w:sdtPr>
                  <w:sdtContent>
                    <w:del w:author="Anonymous" w:id="12" w:date="2025-08-29T06:22:43Z"/>
                  </w:sdtContent>
                </w:sdt>
              </w:ins>
              <w:sdt>
                <w:sdtPr>
                  <w:id w:val="514062661"/>
                  <w:tag w:val="goog_rdk_83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provide a name (e.g., medical-ner-app), select the scope (choose </w:delText>
                      </w:r>
                    </w:del>
                  </w:ins>
                </w:sdtContent>
              </w:sdt>
              <w:ins w:author="BONGU CHANDU" w:id="40" w:date="2025-07-31T14:31:18Z">
                <w:del w:author="Anonymous" w:id="12" w:date="2025-08-29T06:22:43Z"/>
              </w:ins>
            </w:sdtContent>
          </w:sdt>
        </w:p>
      </w:sdtContent>
    </w:sdt>
    <w:sdt>
      <w:sdtPr>
        <w:id w:val="-1258207732"/>
        <w:tag w:val="goog_rdk_838"/>
      </w:sdtPr>
      <w:sdtContent>
        <w:p w:rsidR="00000000" w:rsidDel="00000000" w:rsidP="00000000" w:rsidRDefault="00000000" w:rsidRPr="00000000" w14:paraId="000000E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93419283"/>
              <w:tag w:val="goog_rdk_835"/>
            </w:sdtPr>
            <w:sdtContent>
              <w:ins w:author="BONGU CHANDU" w:id="40" w:date="2025-07-31T14:31:18Z">
                <w:sdt>
                  <w:sdtPr>
                    <w:id w:val="-251555580"/>
                    <w:tag w:val="goog_rdk_836"/>
                  </w:sdtPr>
                  <w:sdtContent>
                    <w:del w:author="Anonymous" w:id="12" w:date="2025-08-29T06:22:43Z"/>
                  </w:sdtContent>
                </w:sdt>
              </w:ins>
              <w:sdt>
                <w:sdtPr>
                  <w:id w:val="-160543640"/>
                  <w:tag w:val="goog_rdk_83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for inference access), and click </w:delText>
                      </w:r>
                    </w:del>
                  </w:ins>
                </w:sdtContent>
              </w:sdt>
              <w:ins w:author="BONGU CHANDU" w:id="40" w:date="2025-07-31T14:31:18Z">
                <w:del w:author="Anonymous" w:id="12" w:date="2025-08-29T06:22:43Z"/>
              </w:ins>
            </w:sdtContent>
          </w:sdt>
        </w:p>
      </w:sdtContent>
    </w:sdt>
    <w:sdt>
      <w:sdtPr>
        <w:id w:val="358972477"/>
        <w:tag w:val="goog_rdk_842"/>
      </w:sdtPr>
      <w:sdtContent>
        <w:p w:rsidR="00000000" w:rsidDel="00000000" w:rsidP="00000000" w:rsidRDefault="00000000" w:rsidRPr="00000000" w14:paraId="000000E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65261461"/>
              <w:tag w:val="goog_rdk_839"/>
            </w:sdtPr>
            <w:sdtContent>
              <w:ins w:author="BONGU CHANDU" w:id="40" w:date="2025-07-31T14:31:18Z">
                <w:sdt>
                  <w:sdtPr>
                    <w:id w:val="-142934233"/>
                    <w:tag w:val="goog_rdk_840"/>
                  </w:sdtPr>
                  <w:sdtContent>
                    <w:del w:author="Anonymous" w:id="12" w:date="2025-08-29T06:22:43Z"/>
                  </w:sdtContent>
                </w:sdt>
              </w:ins>
              <w:sdt>
                <w:sdtPr>
                  <w:id w:val="312959064"/>
                  <w:tag w:val="goog_rdk_84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delText>
                      </w:r>
                    </w:del>
                  </w:ins>
                </w:sdtContent>
              </w:sdt>
              <w:ins w:author="BONGU CHANDU" w:id="40" w:date="2025-07-31T14:31:18Z">
                <w:del w:author="Anonymous" w:id="12" w:date="2025-08-29T06:22:43Z"/>
              </w:ins>
            </w:sdtContent>
          </w:sdt>
        </w:p>
      </w:sdtContent>
    </w:sdt>
    <w:sdt>
      <w:sdtPr>
        <w:id w:val="-230844029"/>
        <w:tag w:val="goog_rdk_845"/>
      </w:sdtPr>
      <w:sdtContent>
        <w:p w:rsidR="00000000" w:rsidDel="00000000" w:rsidP="00000000" w:rsidRDefault="00000000" w:rsidRPr="00000000" w14:paraId="000000E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66844840"/>
              <w:tag w:val="goog_rdk_843"/>
            </w:sdtPr>
            <w:sdtContent>
              <w:ins w:author="BONGU CHANDU" w:id="40" w:date="2025-07-31T14:31:18Z">
                <w:sdt>
                  <w:sdtPr>
                    <w:id w:val="-2117845001"/>
                    <w:tag w:val="goog_rdk_844"/>
                  </w:sdtPr>
                  <w:sdtContent>
                    <w:del w:author="Anonymous" w:id="12" w:date="2025-08-29T06:22:43Z">
                      <w:r w:rsidDel="00000000" w:rsidR="00000000" w:rsidRPr="00000000">
                        <w:rPr>
                          <w:rtl w:val="0"/>
                        </w:rPr>
                      </w:r>
                    </w:del>
                  </w:sdtContent>
                </w:sdt>
              </w:ins>
            </w:sdtContent>
          </w:sdt>
        </w:p>
      </w:sdtContent>
    </w:sdt>
    <w:sdt>
      <w:sdtPr>
        <w:id w:val="-1681759271"/>
        <w:tag w:val="goog_rdk_849"/>
      </w:sdtPr>
      <w:sdtContent>
        <w:p w:rsidR="00000000" w:rsidDel="00000000" w:rsidP="00000000" w:rsidRDefault="00000000" w:rsidRPr="00000000" w14:paraId="000000F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47718695"/>
              <w:tag w:val="goog_rdk_846"/>
            </w:sdtPr>
            <w:sdtContent>
              <w:ins w:author="BONGU CHANDU" w:id="40" w:date="2025-07-31T14:31:18Z">
                <w:sdt>
                  <w:sdtPr>
                    <w:id w:val="-371455615"/>
                    <w:tag w:val="goog_rdk_847"/>
                  </w:sdtPr>
                  <w:sdtContent>
                    <w:del w:author="Anonymous" w:id="12" w:date="2025-08-29T06:22:43Z"/>
                  </w:sdtContent>
                </w:sdt>
              </w:ins>
              <w:sdt>
                <w:sdtPr>
                  <w:id w:val="-1506214010"/>
                  <w:tag w:val="goog_rdk_84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Copy and securely store the generated API token. This token will authenticate your backend requests.</w:delText>
                      </w:r>
                    </w:del>
                  </w:ins>
                </w:sdtContent>
              </w:sdt>
              <w:ins w:author="BONGU CHANDU" w:id="40" w:date="2025-07-31T14:31:18Z">
                <w:del w:author="Anonymous" w:id="12" w:date="2025-08-29T06:22:43Z"/>
              </w:ins>
            </w:sdtContent>
          </w:sdt>
        </w:p>
      </w:sdtContent>
    </w:sdt>
    <w:sdt>
      <w:sdtPr>
        <w:id w:val="225849460"/>
        <w:tag w:val="goog_rdk_852"/>
      </w:sdtPr>
      <w:sdtContent>
        <w:p w:rsidR="00000000" w:rsidDel="00000000" w:rsidP="00000000" w:rsidRDefault="00000000" w:rsidRPr="00000000" w14:paraId="000000F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53470896"/>
              <w:tag w:val="goog_rdk_850"/>
            </w:sdtPr>
            <w:sdtContent>
              <w:ins w:author="BONGU CHANDU" w:id="40" w:date="2025-07-31T14:31:18Z">
                <w:sdt>
                  <w:sdtPr>
                    <w:id w:val="-1393621047"/>
                    <w:tag w:val="goog_rdk_851"/>
                  </w:sdtPr>
                  <w:sdtContent>
                    <w:del w:author="Anonymous" w:id="12" w:date="2025-08-29T06:22:43Z">
                      <w:r w:rsidDel="00000000" w:rsidR="00000000" w:rsidRPr="00000000">
                        <w:rPr>
                          <w:rtl w:val="0"/>
                        </w:rPr>
                      </w:r>
                    </w:del>
                  </w:sdtContent>
                </w:sdt>
              </w:ins>
            </w:sdtContent>
          </w:sdt>
        </w:p>
      </w:sdtContent>
    </w:sdt>
    <w:sdt>
      <w:sdtPr>
        <w:id w:val="2898589"/>
        <w:tag w:val="goog_rdk_855"/>
      </w:sdtPr>
      <w:sdtContent>
        <w:p w:rsidR="00000000" w:rsidDel="00000000" w:rsidP="00000000" w:rsidRDefault="00000000" w:rsidRPr="00000000" w14:paraId="000000F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52612157"/>
              <w:tag w:val="goog_rdk_853"/>
            </w:sdtPr>
            <w:sdtContent>
              <w:ins w:author="BONGU CHANDU" w:id="40" w:date="2025-07-31T14:31:18Z">
                <w:sdt>
                  <w:sdtPr>
                    <w:id w:val="-842305267"/>
                    <w:tag w:val="goog_rdk_854"/>
                  </w:sdtPr>
                  <w:sdtContent>
                    <w:del w:author="Anonymous" w:id="12" w:date="2025-08-29T06:22:43Z">
                      <w:r w:rsidDel="00000000" w:rsidR="00000000" w:rsidRPr="00000000">
                        <w:rPr>
                          <w:rtl w:val="0"/>
                        </w:rPr>
                      </w:r>
                    </w:del>
                  </w:sdtContent>
                </w:sdt>
              </w:ins>
            </w:sdtContent>
          </w:sdt>
        </w:p>
      </w:sdtContent>
    </w:sdt>
    <w:sdt>
      <w:sdtPr>
        <w:id w:val="-1163345151"/>
        <w:tag w:val="goog_rdk_859"/>
      </w:sdtPr>
      <w:sdtContent>
        <w:p w:rsidR="00000000" w:rsidDel="00000000" w:rsidP="00000000" w:rsidRDefault="00000000" w:rsidRPr="00000000" w14:paraId="000000F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06349889"/>
              <w:tag w:val="goog_rdk_856"/>
            </w:sdtPr>
            <w:sdtContent>
              <w:ins w:author="BONGU CHANDU" w:id="40" w:date="2025-07-31T14:31:18Z">
                <w:sdt>
                  <w:sdtPr>
                    <w:id w:val="1497741595"/>
                    <w:tag w:val="goog_rdk_857"/>
                  </w:sdtPr>
                  <w:sdtContent>
                    <w:del w:author="Anonymous" w:id="12" w:date="2025-08-29T06:22:43Z"/>
                  </w:sdtContent>
                </w:sdt>
              </w:ins>
              <w:sdt>
                <w:sdtPr>
                  <w:id w:val="2043915355"/>
                  <w:tag w:val="goog_rdk_85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When sending requests to the Hugging Face Inference API, include your API token in the request header as:</w:delText>
                      </w:r>
                    </w:del>
                  </w:ins>
                </w:sdtContent>
              </w:sdt>
              <w:ins w:author="BONGU CHANDU" w:id="40" w:date="2025-07-31T14:31:18Z">
                <w:del w:author="Anonymous" w:id="12" w:date="2025-08-29T06:22:43Z"/>
              </w:ins>
            </w:sdtContent>
          </w:sdt>
        </w:p>
      </w:sdtContent>
    </w:sdt>
    <w:sdt>
      <w:sdtPr>
        <w:id w:val="-734959998"/>
        <w:tag w:val="goog_rdk_863"/>
      </w:sdtPr>
      <w:sdtContent>
        <w:p w:rsidR="00000000" w:rsidDel="00000000" w:rsidP="00000000" w:rsidRDefault="00000000" w:rsidRPr="00000000" w14:paraId="000000F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35448236"/>
              <w:tag w:val="goog_rdk_860"/>
            </w:sdtPr>
            <w:sdtContent>
              <w:ins w:author="BONGU CHANDU" w:id="40" w:date="2025-07-31T14:31:18Z">
                <w:sdt>
                  <w:sdtPr>
                    <w:id w:val="-1492392452"/>
                    <w:tag w:val="goog_rdk_861"/>
                  </w:sdtPr>
                  <w:sdtContent>
                    <w:del w:author="Anonymous" w:id="12" w:date="2025-08-29T06:22:43Z"/>
                  </w:sdtContent>
                </w:sdt>
              </w:ins>
              <w:sdt>
                <w:sdtPr>
                  <w:id w:val="-1904905314"/>
                  <w:tag w:val="goog_rdk_86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Authorization: Bearer YOUR_API_TOKEN</w:delText>
                      </w:r>
                    </w:del>
                  </w:ins>
                </w:sdtContent>
              </w:sdt>
              <w:ins w:author="BONGU CHANDU" w:id="40" w:date="2025-07-31T14:31:18Z">
                <w:del w:author="Anonymous" w:id="12" w:date="2025-08-29T06:22:43Z"/>
              </w:ins>
            </w:sdtContent>
          </w:sdt>
        </w:p>
      </w:sdtContent>
    </w:sdt>
    <w:sdt>
      <w:sdtPr>
        <w:id w:val="713001021"/>
        <w:tag w:val="goog_rdk_867"/>
      </w:sdtPr>
      <w:sdtContent>
        <w:p w:rsidR="00000000" w:rsidDel="00000000" w:rsidP="00000000" w:rsidRDefault="00000000" w:rsidRPr="00000000" w14:paraId="000000F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62620055"/>
              <w:tag w:val="goog_rdk_864"/>
            </w:sdtPr>
            <w:sdtContent>
              <w:ins w:author="BONGU CHANDU" w:id="40" w:date="2025-07-31T14:31:18Z">
                <w:sdt>
                  <w:sdtPr>
                    <w:id w:val="701073128"/>
                    <w:tag w:val="goog_rdk_865"/>
                  </w:sdtPr>
                  <w:sdtContent>
                    <w:del w:author="Anonymous" w:id="12" w:date="2025-08-29T06:22:43Z"/>
                  </w:sdtContent>
                </w:sdt>
              </w:ins>
              <w:sdt>
                <w:sdtPr>
                  <w:id w:val="-451422112"/>
                  <w:tag w:val="goog_rdk_86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Once you get your token, we use this model to extract medicines names from the input prescription. </w:delText>
                      </w:r>
                    </w:del>
                  </w:ins>
                </w:sdtContent>
              </w:sdt>
              <w:ins w:author="BONGU CHANDU" w:id="40" w:date="2025-07-31T14:31:18Z">
                <w:del w:author="Anonymous" w:id="12" w:date="2025-08-29T06:22:43Z"/>
              </w:ins>
            </w:sdtContent>
          </w:sdt>
        </w:p>
      </w:sdtContent>
    </w:sdt>
    <w:sdt>
      <w:sdtPr>
        <w:id w:val="-170454286"/>
        <w:tag w:val="goog_rdk_871"/>
      </w:sdtPr>
      <w:sdtContent>
        <w:p w:rsidR="00000000" w:rsidDel="00000000" w:rsidP="00000000" w:rsidRDefault="00000000" w:rsidRPr="00000000" w14:paraId="000000F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505610489"/>
              <w:tag w:val="goog_rdk_868"/>
            </w:sdtPr>
            <w:sdtContent>
              <w:ins w:author="BONGU CHANDU" w:id="40" w:date="2025-07-31T14:31:18Z">
                <w:sdt>
                  <w:sdtPr>
                    <w:id w:val="1192507596"/>
                    <w:tag w:val="goog_rdk_869"/>
                  </w:sdtPr>
                  <w:sdtContent>
                    <w:del w:author="Anonymous" w:id="12" w:date="2025-08-29T06:22:43Z"/>
                  </w:sdtContent>
                </w:sdt>
              </w:ins>
              <w:sdt>
                <w:sdtPr>
                  <w:id w:val="1551102334"/>
                  <w:tag w:val="goog_rdk_87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function uses the Hugging Face samant/medical-ner model to identify and extract medicine names from medical text. It processes named entities tagged as medications, merges fragmented tokens, removes irrelevant words, and returns a clean list of drug names for further analysis or verification within the prescription validation workflow.</w:delText>
                      </w:r>
                    </w:del>
                  </w:ins>
                </w:sdtContent>
              </w:sdt>
              <w:ins w:author="BONGU CHANDU" w:id="40" w:date="2025-07-31T14:31:18Z">
                <w:del w:author="Anonymous" w:id="12" w:date="2025-08-29T06:22:43Z"/>
              </w:ins>
            </w:sdtContent>
          </w:sdt>
        </w:p>
      </w:sdtContent>
    </w:sdt>
    <w:sdt>
      <w:sdtPr>
        <w:id w:val="457062745"/>
        <w:tag w:val="goog_rdk_875"/>
      </w:sdtPr>
      <w:sdtContent>
        <w:p w:rsidR="00000000" w:rsidDel="00000000" w:rsidP="00000000" w:rsidRDefault="00000000" w:rsidRPr="00000000" w14:paraId="000000F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83605024"/>
              <w:tag w:val="goog_rdk_872"/>
            </w:sdtPr>
            <w:sdtContent>
              <w:ins w:author="BONGU CHANDU" w:id="40" w:date="2025-07-31T14:31:18Z">
                <w:sdt>
                  <w:sdtPr>
                    <w:id w:val="164953000"/>
                    <w:tag w:val="goog_rdk_873"/>
                  </w:sdtPr>
                  <w:sdtContent>
                    <w:del w:author="Anonymous" w:id="12" w:date="2025-08-29T06:22:43Z"/>
                  </w:sdtContent>
                </w:sdt>
              </w:ins>
              <w:sdt>
                <w:sdtPr>
                  <w:id w:val="-1219713609"/>
                  <w:tag w:val="goog_rdk_87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To enhance the understanding of drug interactions beyond mere extraction, we integrated </w:delText>
                      </w:r>
                    </w:del>
                  </w:ins>
                </w:sdtContent>
              </w:sdt>
              <w:ins w:author="BONGU CHANDU" w:id="40" w:date="2025-07-31T14:31:18Z">
                <w:del w:author="Anonymous" w:id="12" w:date="2025-08-29T06:22:43Z"/>
              </w:ins>
            </w:sdtContent>
          </w:sdt>
        </w:p>
      </w:sdtContent>
    </w:sdt>
    <w:sdt>
      <w:sdtPr>
        <w:id w:val="-1207341785"/>
        <w:tag w:val="goog_rdk_879"/>
      </w:sdtPr>
      <w:sdtContent>
        <w:p w:rsidR="00000000" w:rsidDel="00000000" w:rsidP="00000000" w:rsidRDefault="00000000" w:rsidRPr="00000000" w14:paraId="000000F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55557314"/>
              <w:tag w:val="goog_rdk_876"/>
            </w:sdtPr>
            <w:sdtContent>
              <w:ins w:author="BONGU CHANDU" w:id="40" w:date="2025-07-31T14:31:18Z">
                <w:sdt>
                  <w:sdtPr>
                    <w:id w:val="-1316681861"/>
                    <w:tag w:val="goog_rdk_877"/>
                  </w:sdtPr>
                  <w:sdtContent>
                    <w:del w:author="Anonymous" w:id="12" w:date="2025-08-29T06:22:43Z"/>
                  </w:sdtContent>
                </w:sdt>
              </w:ins>
              <w:sdt>
                <w:sdtPr>
                  <w:id w:val="-885792212"/>
                  <w:tag w:val="goog_rdk_87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services, which provide advanced text analytics and semantic understanding.</w:delText>
                      </w:r>
                    </w:del>
                  </w:ins>
                </w:sdtContent>
              </w:sdt>
              <w:ins w:author="BONGU CHANDU" w:id="40" w:date="2025-07-31T14:31:18Z">
                <w:del w:author="Anonymous" w:id="12" w:date="2025-08-29T06:22:43Z"/>
              </w:ins>
            </w:sdtContent>
          </w:sdt>
        </w:p>
      </w:sdtContent>
    </w:sdt>
    <w:sdt>
      <w:sdtPr>
        <w:id w:val="-1435108"/>
        <w:tag w:val="goog_rdk_882"/>
      </w:sdtPr>
      <w:sdtContent>
        <w:p w:rsidR="00000000" w:rsidDel="00000000" w:rsidP="00000000" w:rsidRDefault="00000000" w:rsidRPr="00000000" w14:paraId="000000F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65548108"/>
              <w:tag w:val="goog_rdk_880"/>
            </w:sdtPr>
            <w:sdtContent>
              <w:ins w:author="BONGU CHANDU" w:id="40" w:date="2025-07-31T14:31:18Z">
                <w:sdt>
                  <w:sdtPr>
                    <w:id w:val="1090474101"/>
                    <w:tag w:val="goog_rdk_881"/>
                  </w:sdtPr>
                  <w:sdtContent>
                    <w:del w:author="Anonymous" w:id="12" w:date="2025-08-29T06:22:43Z">
                      <w:r w:rsidDel="00000000" w:rsidR="00000000" w:rsidRPr="00000000">
                        <w:rPr>
                          <w:rtl w:val="0"/>
                        </w:rPr>
                      </w:r>
                    </w:del>
                  </w:sdtContent>
                </w:sdt>
              </w:ins>
            </w:sdtContent>
          </w:sdt>
        </w:p>
      </w:sdtContent>
    </w:sdt>
    <w:sdt>
      <w:sdtPr>
        <w:id w:val="-1457574449"/>
        <w:tag w:val="goog_rdk_886"/>
      </w:sdtPr>
      <w:sdtContent>
        <w:p w:rsidR="00000000" w:rsidDel="00000000" w:rsidP="00000000" w:rsidRDefault="00000000" w:rsidRPr="00000000" w14:paraId="000000F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2512105"/>
              <w:tag w:val="goog_rdk_883"/>
            </w:sdtPr>
            <w:sdtContent>
              <w:ins w:author="BONGU CHANDU" w:id="40" w:date="2025-07-31T14:31:18Z">
                <w:sdt>
                  <w:sdtPr>
                    <w:id w:val="-796572444"/>
                    <w:tag w:val="goog_rdk_884"/>
                  </w:sdtPr>
                  <w:sdtContent>
                    <w:del w:author="Anonymous" w:id="12" w:date="2025-08-29T06:22:43Z"/>
                  </w:sdtContent>
                </w:sdt>
              </w:ins>
              <w:sdt>
                <w:sdtPr>
                  <w:id w:val="489395725"/>
                  <w:tag w:val="goog_rdk_8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We registered for a free IBM Cloud account at IBM Cloud.</w:delText>
                      </w:r>
                    </w:del>
                  </w:ins>
                </w:sdtContent>
              </w:sdt>
              <w:ins w:author="BONGU CHANDU" w:id="40" w:date="2025-07-31T14:31:18Z">
                <w:del w:author="Anonymous" w:id="12" w:date="2025-08-29T06:22:43Z"/>
              </w:ins>
            </w:sdtContent>
          </w:sdt>
        </w:p>
      </w:sdtContent>
    </w:sdt>
    <w:sdt>
      <w:sdtPr>
        <w:id w:val="-306750432"/>
        <w:tag w:val="goog_rdk_890"/>
      </w:sdtPr>
      <w:sdtContent>
        <w:p w:rsidR="00000000" w:rsidDel="00000000" w:rsidP="00000000" w:rsidRDefault="00000000" w:rsidRPr="00000000" w14:paraId="000000F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83802630"/>
              <w:tag w:val="goog_rdk_887"/>
            </w:sdtPr>
            <w:sdtContent>
              <w:ins w:author="BONGU CHANDU" w:id="40" w:date="2025-07-31T14:31:18Z">
                <w:sdt>
                  <w:sdtPr>
                    <w:id w:val="-2010555411"/>
                    <w:tag w:val="goog_rdk_888"/>
                  </w:sdtPr>
                  <w:sdtContent>
                    <w:del w:author="Anonymous" w:id="12" w:date="2025-08-29T06:22:43Z"/>
                  </w:sdtContent>
                </w:sdt>
              </w:ins>
              <w:sdt>
                <w:sdtPr>
                  <w:id w:val="-344908987"/>
                  <w:tag w:val="goog_rdk_88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After signing up, we navigated to the </w:delText>
                      </w:r>
                    </w:del>
                  </w:ins>
                </w:sdtContent>
              </w:sdt>
              <w:ins w:author="BONGU CHANDU" w:id="40" w:date="2025-07-31T14:31:18Z">
                <w:del w:author="Anonymous" w:id="12" w:date="2025-08-29T06:22:43Z"/>
              </w:ins>
            </w:sdtContent>
          </w:sdt>
        </w:p>
      </w:sdtContent>
    </w:sdt>
    <w:sdt>
      <w:sdtPr>
        <w:id w:val="-1804409039"/>
        <w:tag w:val="goog_rdk_894"/>
      </w:sdtPr>
      <w:sdtContent>
        <w:p w:rsidR="00000000" w:rsidDel="00000000" w:rsidP="00000000" w:rsidRDefault="00000000" w:rsidRPr="00000000" w14:paraId="000000F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81694010"/>
              <w:tag w:val="goog_rdk_891"/>
            </w:sdtPr>
            <w:sdtContent>
              <w:ins w:author="BONGU CHANDU" w:id="40" w:date="2025-07-31T14:31:18Z">
                <w:sdt>
                  <w:sdtPr>
                    <w:id w:val="1114883761"/>
                    <w:tag w:val="goog_rdk_892"/>
                  </w:sdtPr>
                  <w:sdtContent>
                    <w:del w:author="Anonymous" w:id="12" w:date="2025-08-29T06:22:43Z"/>
                  </w:sdtContent>
                </w:sdt>
              </w:ins>
              <w:sdt>
                <w:sdtPr>
                  <w:id w:val="1933860540"/>
                  <w:tag w:val="goog_rdk_89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service in the IBM Cloud catalog.</w:delText>
                      </w:r>
                    </w:del>
                  </w:ins>
                </w:sdtContent>
              </w:sdt>
              <w:ins w:author="BONGU CHANDU" w:id="40" w:date="2025-07-31T14:31:18Z">
                <w:del w:author="Anonymous" w:id="12" w:date="2025-08-29T06:22:43Z"/>
              </w:ins>
            </w:sdtContent>
          </w:sdt>
        </w:p>
      </w:sdtContent>
    </w:sdt>
    <w:sdt>
      <w:sdtPr>
        <w:id w:val="436595662"/>
        <w:tag w:val="goog_rdk_897"/>
      </w:sdtPr>
      <w:sdtContent>
        <w:p w:rsidR="00000000" w:rsidDel="00000000" w:rsidP="00000000" w:rsidRDefault="00000000" w:rsidRPr="00000000" w14:paraId="000000F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23482943"/>
              <w:tag w:val="goog_rdk_895"/>
            </w:sdtPr>
            <w:sdtContent>
              <w:ins w:author="BONGU CHANDU" w:id="40" w:date="2025-07-31T14:31:18Z">
                <w:sdt>
                  <w:sdtPr>
                    <w:id w:val="-1425697010"/>
                    <w:tag w:val="goog_rdk_896"/>
                  </w:sdtPr>
                  <w:sdtContent>
                    <w:del w:author="Anonymous" w:id="12" w:date="2025-08-29T06:22:43Z">
                      <w:r w:rsidDel="00000000" w:rsidR="00000000" w:rsidRPr="00000000">
                        <w:rPr>
                          <w:rtl w:val="0"/>
                        </w:rPr>
                      </w:r>
                    </w:del>
                  </w:sdtContent>
                </w:sdt>
              </w:ins>
            </w:sdtContent>
          </w:sdt>
        </w:p>
      </w:sdtContent>
    </w:sdt>
    <w:sdt>
      <w:sdtPr>
        <w:id w:val="-946579398"/>
        <w:tag w:val="goog_rdk_900"/>
      </w:sdtPr>
      <w:sdtContent>
        <w:p w:rsidR="00000000" w:rsidDel="00000000" w:rsidP="00000000" w:rsidRDefault="00000000" w:rsidRPr="00000000" w14:paraId="000000F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12289886"/>
              <w:tag w:val="goog_rdk_898"/>
            </w:sdtPr>
            <w:sdtContent>
              <w:ins w:author="BONGU CHANDU" w:id="40" w:date="2025-07-31T14:31:18Z">
                <w:sdt>
                  <w:sdtPr>
                    <w:id w:val="1025252688"/>
                    <w:tag w:val="goog_rdk_899"/>
                  </w:sdtPr>
                  <w:sdtContent>
                    <w:del w:author="Anonymous" w:id="12" w:date="2025-08-29T06:22:43Z">
                      <w:r w:rsidDel="00000000" w:rsidR="00000000" w:rsidRPr="00000000">
                        <w:rPr>
                          <w:rtl w:val="0"/>
                        </w:rPr>
                      </w:r>
                    </w:del>
                  </w:sdtContent>
                </w:sdt>
              </w:ins>
            </w:sdtContent>
          </w:sdt>
        </w:p>
      </w:sdtContent>
    </w:sdt>
    <w:sdt>
      <w:sdtPr>
        <w:id w:val="-58901005"/>
        <w:tag w:val="goog_rdk_904"/>
      </w:sdtPr>
      <w:sdtContent>
        <w:p w:rsidR="00000000" w:rsidDel="00000000" w:rsidP="00000000" w:rsidRDefault="00000000" w:rsidRPr="00000000" w14:paraId="000000F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29446800"/>
              <w:tag w:val="goog_rdk_901"/>
            </w:sdtPr>
            <w:sdtContent>
              <w:ins w:author="BONGU CHANDU" w:id="40" w:date="2025-07-31T14:31:18Z">
                <w:sdt>
                  <w:sdtPr>
                    <w:id w:val="-1006832768"/>
                    <w:tag w:val="goog_rdk_902"/>
                  </w:sdtPr>
                  <w:sdtContent>
                    <w:del w:author="Anonymous" w:id="12" w:date="2025-08-29T06:22:43Z"/>
                  </w:sdtContent>
                </w:sdt>
              </w:ins>
              <w:sdt>
                <w:sdtPr>
                  <w:id w:val="154030679"/>
                  <w:tag w:val="goog_rdk_90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We created an instance of the service, which generated an </w:delText>
                      </w:r>
                    </w:del>
                  </w:ins>
                </w:sdtContent>
              </w:sdt>
              <w:ins w:author="BONGU CHANDU" w:id="40" w:date="2025-07-31T14:31:18Z">
                <w:del w:author="Anonymous" w:id="12" w:date="2025-08-29T06:22:43Z"/>
              </w:ins>
            </w:sdtContent>
          </w:sdt>
        </w:p>
      </w:sdtContent>
    </w:sdt>
    <w:sdt>
      <w:sdtPr>
        <w:id w:val="198966472"/>
        <w:tag w:val="goog_rdk_908"/>
      </w:sdtPr>
      <w:sdtContent>
        <w:p w:rsidR="00000000" w:rsidDel="00000000" w:rsidP="00000000" w:rsidRDefault="00000000" w:rsidRPr="00000000" w14:paraId="0000010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15828962"/>
              <w:tag w:val="goog_rdk_905"/>
            </w:sdtPr>
            <w:sdtContent>
              <w:ins w:author="BONGU CHANDU" w:id="40" w:date="2025-07-31T14:31:18Z">
                <w:sdt>
                  <w:sdtPr>
                    <w:id w:val="127819010"/>
                    <w:tag w:val="goog_rdk_906"/>
                  </w:sdtPr>
                  <w:sdtContent>
                    <w:del w:author="Anonymous" w:id="12" w:date="2025-08-29T06:22:43Z"/>
                  </w:sdtContent>
                </w:sdt>
              </w:ins>
              <w:sdt>
                <w:sdtPr>
                  <w:id w:val="-1551976214"/>
                  <w:tag w:val="goog_rdk_90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and </w:delText>
                      </w:r>
                    </w:del>
                  </w:ins>
                </w:sdtContent>
              </w:sdt>
              <w:ins w:author="BONGU CHANDU" w:id="40" w:date="2025-07-31T14:31:18Z">
                <w:del w:author="Anonymous" w:id="12" w:date="2025-08-29T06:22:43Z"/>
              </w:ins>
            </w:sdtContent>
          </w:sdt>
        </w:p>
      </w:sdtContent>
    </w:sdt>
    <w:sdt>
      <w:sdtPr>
        <w:id w:val="-539673640"/>
        <w:tag w:val="goog_rdk_912"/>
      </w:sdtPr>
      <w:sdtContent>
        <w:p w:rsidR="00000000" w:rsidDel="00000000" w:rsidP="00000000" w:rsidRDefault="00000000" w:rsidRPr="00000000" w14:paraId="0000010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25457517"/>
              <w:tag w:val="goog_rdk_909"/>
            </w:sdtPr>
            <w:sdtContent>
              <w:ins w:author="BONGU CHANDU" w:id="40" w:date="2025-07-31T14:31:18Z">
                <w:sdt>
                  <w:sdtPr>
                    <w:id w:val="-1135662689"/>
                    <w:tag w:val="goog_rdk_910"/>
                  </w:sdtPr>
                  <w:sdtContent>
                    <w:del w:author="Anonymous" w:id="12" w:date="2025-08-29T06:22:43Z"/>
                  </w:sdtContent>
                </w:sdt>
              </w:ins>
              <w:sdt>
                <w:sdtPr>
                  <w:id w:val="-170260130"/>
                  <w:tag w:val="goog_rdk_91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needed for programmatic access.</w:delText>
                      </w:r>
                    </w:del>
                  </w:ins>
                </w:sdtContent>
              </w:sdt>
              <w:ins w:author="BONGU CHANDU" w:id="40" w:date="2025-07-31T14:31:18Z">
                <w:del w:author="Anonymous" w:id="12" w:date="2025-08-29T06:22:43Z"/>
              </w:ins>
            </w:sdtContent>
          </w:sdt>
        </w:p>
      </w:sdtContent>
    </w:sdt>
    <w:sdt>
      <w:sdtPr>
        <w:id w:val="-1124312358"/>
        <w:tag w:val="goog_rdk_915"/>
      </w:sdtPr>
      <w:sdtContent>
        <w:p w:rsidR="00000000" w:rsidDel="00000000" w:rsidP="00000000" w:rsidRDefault="00000000" w:rsidRPr="00000000" w14:paraId="0000010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63804047"/>
              <w:tag w:val="goog_rdk_913"/>
            </w:sdtPr>
            <w:sdtContent>
              <w:ins w:author="BONGU CHANDU" w:id="40" w:date="2025-07-31T14:31:18Z">
                <w:sdt>
                  <w:sdtPr>
                    <w:id w:val="930534772"/>
                    <w:tag w:val="goog_rdk_914"/>
                  </w:sdtPr>
                  <w:sdtContent>
                    <w:del w:author="Anonymous" w:id="12" w:date="2025-08-29T06:22:43Z">
                      <w:r w:rsidDel="00000000" w:rsidR="00000000" w:rsidRPr="00000000">
                        <w:rPr>
                          <w:rtl w:val="0"/>
                        </w:rPr>
                      </w:r>
                    </w:del>
                  </w:sdtContent>
                </w:sdt>
              </w:ins>
            </w:sdtContent>
          </w:sdt>
        </w:p>
      </w:sdtContent>
    </w:sdt>
    <w:sdt>
      <w:sdtPr>
        <w:id w:val="99419027"/>
        <w:tag w:val="goog_rdk_919"/>
      </w:sdtPr>
      <w:sdtContent>
        <w:p w:rsidR="00000000" w:rsidDel="00000000" w:rsidP="00000000" w:rsidRDefault="00000000" w:rsidRPr="00000000" w14:paraId="0000010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35242572"/>
              <w:tag w:val="goog_rdk_916"/>
            </w:sdtPr>
            <w:sdtContent>
              <w:ins w:author="BONGU CHANDU" w:id="40" w:date="2025-07-31T14:31:18Z">
                <w:sdt>
                  <w:sdtPr>
                    <w:id w:val="-1634530508"/>
                    <w:tag w:val="goog_rdk_917"/>
                  </w:sdtPr>
                  <w:sdtContent>
                    <w:del w:author="Anonymous" w:id="12" w:date="2025-08-29T06:22:43Z"/>
                  </w:sdtContent>
                </w:sdt>
              </w:ins>
              <w:sdt>
                <w:sdtPr>
                  <w:id w:val="-1607907563"/>
                  <w:tag w:val="goog_rdk_91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IBM Watson NLP Link: IBM Watson Natural Language Understanding</w:delText>
                      </w:r>
                    </w:del>
                  </w:ins>
                </w:sdtContent>
              </w:sdt>
              <w:ins w:author="BONGU CHANDU" w:id="40" w:date="2025-07-31T14:31:18Z">
                <w:del w:author="Anonymous" w:id="12" w:date="2025-08-29T06:22:43Z"/>
              </w:ins>
            </w:sdtContent>
          </w:sdt>
        </w:p>
      </w:sdtContent>
    </w:sdt>
    <w:sdt>
      <w:sdtPr>
        <w:id w:val="1407377251"/>
        <w:tag w:val="goog_rdk_923"/>
      </w:sdtPr>
      <w:sdtContent>
        <w:p w:rsidR="00000000" w:rsidDel="00000000" w:rsidP="00000000" w:rsidRDefault="00000000" w:rsidRPr="00000000" w14:paraId="0000010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95404586"/>
              <w:tag w:val="goog_rdk_920"/>
            </w:sdtPr>
            <w:sdtContent>
              <w:ins w:author="BONGU CHANDU" w:id="40" w:date="2025-07-31T14:31:18Z">
                <w:sdt>
                  <w:sdtPr>
                    <w:id w:val="962103446"/>
                    <w:tag w:val="goog_rdk_921"/>
                  </w:sdtPr>
                  <w:sdtContent>
                    <w:del w:author="Anonymous" w:id="12" w:date="2025-08-29T06:22:43Z"/>
                  </w:sdtContent>
                </w:sdt>
              </w:ins>
              <w:sdt>
                <w:sdtPr>
                  <w:id w:val="-792131088"/>
                  <w:tag w:val="goog_rdk_92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Features Used:</w:delText>
                      </w:r>
                    </w:del>
                  </w:ins>
                </w:sdtContent>
              </w:sdt>
              <w:ins w:author="BONGU CHANDU" w:id="40" w:date="2025-07-31T14:31:18Z">
                <w:del w:author="Anonymous" w:id="12" w:date="2025-08-29T06:22:43Z"/>
              </w:ins>
            </w:sdtContent>
          </w:sdt>
        </w:p>
      </w:sdtContent>
    </w:sdt>
    <w:sdt>
      <w:sdtPr>
        <w:id w:val="727972543"/>
        <w:tag w:val="goog_rdk_927"/>
      </w:sdtPr>
      <w:sdtContent>
        <w:p w:rsidR="00000000" w:rsidDel="00000000" w:rsidP="00000000" w:rsidRDefault="00000000" w:rsidRPr="00000000" w14:paraId="0000010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14215063"/>
              <w:tag w:val="goog_rdk_924"/>
            </w:sdtPr>
            <w:sdtContent>
              <w:ins w:author="BONGU CHANDU" w:id="40" w:date="2025-07-31T14:31:18Z">
                <w:sdt>
                  <w:sdtPr>
                    <w:id w:val="241990690"/>
                    <w:tag w:val="goog_rdk_925"/>
                  </w:sdtPr>
                  <w:sdtContent>
                    <w:del w:author="Anonymous" w:id="12" w:date="2025-08-29T06:22:43Z"/>
                  </w:sdtContent>
                </w:sdt>
              </w:ins>
              <w:sdt>
                <w:sdtPr>
                  <w:id w:val="1460097376"/>
                  <w:tag w:val="goog_rdk_92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Entity recognition and classification</w:delText>
                      </w:r>
                    </w:del>
                  </w:ins>
                </w:sdtContent>
              </w:sdt>
              <w:ins w:author="BONGU CHANDU" w:id="40" w:date="2025-07-31T14:31:18Z">
                <w:del w:author="Anonymous" w:id="12" w:date="2025-08-29T06:22:43Z"/>
              </w:ins>
            </w:sdtContent>
          </w:sdt>
        </w:p>
      </w:sdtContent>
    </w:sdt>
    <w:sdt>
      <w:sdtPr>
        <w:id w:val="-1757453036"/>
        <w:tag w:val="goog_rdk_931"/>
      </w:sdtPr>
      <w:sdtContent>
        <w:p w:rsidR="00000000" w:rsidDel="00000000" w:rsidP="00000000" w:rsidRDefault="00000000" w:rsidRPr="00000000" w14:paraId="0000010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14477455"/>
              <w:tag w:val="goog_rdk_928"/>
            </w:sdtPr>
            <w:sdtContent>
              <w:ins w:author="BONGU CHANDU" w:id="40" w:date="2025-07-31T14:31:18Z">
                <w:sdt>
                  <w:sdtPr>
                    <w:id w:val="477873085"/>
                    <w:tag w:val="goog_rdk_929"/>
                  </w:sdtPr>
                  <w:sdtContent>
                    <w:del w:author="Anonymous" w:id="12" w:date="2025-08-29T06:22:43Z"/>
                  </w:sdtContent>
                </w:sdt>
              </w:ins>
              <w:sdt>
                <w:sdtPr>
                  <w:id w:val="2103149477"/>
                  <w:tag w:val="goog_rdk_93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Semantic role labeling to understand drug interaction context</w:delText>
                      </w:r>
                    </w:del>
                  </w:ins>
                </w:sdtContent>
              </w:sdt>
              <w:ins w:author="BONGU CHANDU" w:id="40" w:date="2025-07-31T14:31:18Z">
                <w:del w:author="Anonymous" w:id="12" w:date="2025-08-29T06:22:43Z"/>
              </w:ins>
            </w:sdtContent>
          </w:sdt>
        </w:p>
      </w:sdtContent>
    </w:sdt>
    <w:sdt>
      <w:sdtPr>
        <w:id w:val="1488668224"/>
        <w:tag w:val="goog_rdk_935"/>
      </w:sdtPr>
      <w:sdtContent>
        <w:p w:rsidR="00000000" w:rsidDel="00000000" w:rsidP="00000000" w:rsidRDefault="00000000" w:rsidRPr="00000000" w14:paraId="0000010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60283362"/>
              <w:tag w:val="goog_rdk_932"/>
            </w:sdtPr>
            <w:sdtContent>
              <w:ins w:author="BONGU CHANDU" w:id="40" w:date="2025-07-31T14:31:18Z">
                <w:sdt>
                  <w:sdtPr>
                    <w:id w:val="-142352890"/>
                    <w:tag w:val="goog_rdk_933"/>
                  </w:sdtPr>
                  <w:sdtContent>
                    <w:del w:author="Anonymous" w:id="12" w:date="2025-08-29T06:22:43Z"/>
                  </w:sdtContent>
                </w:sdt>
              </w:ins>
              <w:sdt>
                <w:sdtPr>
                  <w:id w:val="1721713494"/>
                  <w:tag w:val="goog_rdk_93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Sentiment and emotion analysis to detect risk or caution signals within interaction descriptions</w:delText>
                      </w:r>
                    </w:del>
                  </w:ins>
                </w:sdtContent>
              </w:sdt>
              <w:ins w:author="BONGU CHANDU" w:id="40" w:date="2025-07-31T14:31:18Z">
                <w:del w:author="Anonymous" w:id="12" w:date="2025-08-29T06:22:43Z"/>
              </w:ins>
            </w:sdtContent>
          </w:sdt>
        </w:p>
      </w:sdtContent>
    </w:sdt>
    <w:sdt>
      <w:sdtPr>
        <w:id w:val="-1851345045"/>
        <w:tag w:val="goog_rdk_938"/>
      </w:sdtPr>
      <w:sdtContent>
        <w:p w:rsidR="00000000" w:rsidDel="00000000" w:rsidP="00000000" w:rsidRDefault="00000000" w:rsidRPr="00000000" w14:paraId="0000010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80757205"/>
              <w:tag w:val="goog_rdk_936"/>
            </w:sdtPr>
            <w:sdtContent>
              <w:ins w:author="BONGU CHANDU" w:id="40" w:date="2025-07-31T14:31:18Z">
                <w:sdt>
                  <w:sdtPr>
                    <w:id w:val="910369752"/>
                    <w:tag w:val="goog_rdk_937"/>
                  </w:sdtPr>
                  <w:sdtContent>
                    <w:del w:author="Anonymous" w:id="12" w:date="2025-08-29T06:22:43Z">
                      <w:r w:rsidDel="00000000" w:rsidR="00000000" w:rsidRPr="00000000">
                        <w:rPr>
                          <w:rtl w:val="0"/>
                        </w:rPr>
                      </w:r>
                    </w:del>
                  </w:sdtContent>
                </w:sdt>
              </w:ins>
            </w:sdtContent>
          </w:sdt>
        </w:p>
      </w:sdtContent>
    </w:sdt>
    <w:sdt>
      <w:sdtPr>
        <w:id w:val="-192250353"/>
        <w:tag w:val="goog_rdk_941"/>
      </w:sdtPr>
      <w:sdtContent>
        <w:p w:rsidR="00000000" w:rsidDel="00000000" w:rsidP="00000000" w:rsidRDefault="00000000" w:rsidRPr="00000000" w14:paraId="0000010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32511387"/>
              <w:tag w:val="goog_rdk_939"/>
            </w:sdtPr>
            <w:sdtContent>
              <w:ins w:author="BONGU CHANDU" w:id="40" w:date="2025-07-31T14:31:18Z">
                <w:sdt>
                  <w:sdtPr>
                    <w:id w:val="-959312066"/>
                    <w:tag w:val="goog_rdk_940"/>
                  </w:sdtPr>
                  <w:sdtContent>
                    <w:del w:author="Anonymous" w:id="12" w:date="2025-08-29T06:22:43Z">
                      <w:r w:rsidDel="00000000" w:rsidR="00000000" w:rsidRPr="00000000">
                        <w:rPr>
                          <w:rtl w:val="0"/>
                        </w:rPr>
                      </w:r>
                    </w:del>
                  </w:sdtContent>
                </w:sdt>
              </w:ins>
            </w:sdtContent>
          </w:sdt>
        </w:p>
      </w:sdtContent>
    </w:sdt>
    <w:sdt>
      <w:sdtPr>
        <w:id w:val="1027968570"/>
        <w:tag w:val="goog_rdk_945"/>
      </w:sdtPr>
      <w:sdtContent>
        <w:p w:rsidR="00000000" w:rsidDel="00000000" w:rsidP="00000000" w:rsidRDefault="00000000" w:rsidRPr="00000000" w14:paraId="0000010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7564334"/>
              <w:tag w:val="goog_rdk_942"/>
            </w:sdtPr>
            <w:sdtContent>
              <w:ins w:author="BONGU CHANDU" w:id="40" w:date="2025-07-31T14:31:18Z">
                <w:sdt>
                  <w:sdtPr>
                    <w:id w:val="-652578876"/>
                    <w:tag w:val="goog_rdk_943"/>
                  </w:sdtPr>
                  <w:sdtContent>
                    <w:del w:author="Anonymous" w:id="12" w:date="2025-08-29T06:22:43Z"/>
                  </w:sdtContent>
                </w:sdt>
              </w:ins>
              <w:sdt>
                <w:sdtPr>
                  <w:id w:val="-275769727"/>
                  <w:tag w:val="goog_rdk_94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code initializes the IBM Watson Natural Language Understanding (NLU) service and uses it to analyze drug interaction descriptions. It evaluates sentiment and emotions in the interaction text to generate personalized, context-aware alerts. These alerts help assess the severity of interactions between two drugs and guide medical decision-making.</w:delText>
                      </w:r>
                    </w:del>
                  </w:ins>
                </w:sdtContent>
              </w:sdt>
              <w:ins w:author="BONGU CHANDU" w:id="40" w:date="2025-07-31T14:31:18Z">
                <w:del w:author="Anonymous" w:id="12" w:date="2025-08-29T06:22:43Z"/>
              </w:ins>
            </w:sdtContent>
          </w:sdt>
        </w:p>
      </w:sdtContent>
    </w:sdt>
    <w:sdt>
      <w:sdtPr>
        <w:id w:val="1750919522"/>
        <w:tag w:val="goog_rdk_949"/>
      </w:sdtPr>
      <w:sdtContent>
        <w:p w:rsidR="00000000" w:rsidDel="00000000" w:rsidP="00000000" w:rsidRDefault="00000000" w:rsidRPr="00000000" w14:paraId="0000010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557194753"/>
              <w:tag w:val="goog_rdk_946"/>
            </w:sdtPr>
            <w:sdtContent>
              <w:ins w:author="BONGU CHANDU" w:id="40" w:date="2025-07-31T14:31:18Z">
                <w:sdt>
                  <w:sdtPr>
                    <w:id w:val="-1314734747"/>
                    <w:tag w:val="goog_rdk_947"/>
                  </w:sdtPr>
                  <w:sdtContent>
                    <w:del w:author="Anonymous" w:id="12" w:date="2025-08-29T06:22:43Z"/>
                  </w:sdtContent>
                </w:sdt>
              </w:ins>
              <w:sdt>
                <w:sdtPr>
                  <w:id w:val="1319845192"/>
                  <w:tag w:val="goog_rdk_94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script begins by initializing the IBM Watson NLU client (nlu = init_ibm_nlu()). It then prompts the user to input a prescription text, from which medicines are extracted using a Hugging Face NER model (extract_medicines(text)). These extracted drug names are mapped to their corresponding </w:delText>
                      </w:r>
                    </w:del>
                  </w:ins>
                </w:sdtContent>
              </w:sdt>
              <w:ins w:author="BONGU CHANDU" w:id="40" w:date="2025-07-31T14:31:18Z">
                <w:del w:author="Anonymous" w:id="12" w:date="2025-08-29T06:22:43Z"/>
              </w:ins>
            </w:sdtContent>
          </w:sdt>
        </w:p>
      </w:sdtContent>
    </w:sdt>
    <w:sdt>
      <w:sdtPr>
        <w:id w:val="-2098692453"/>
        <w:tag w:val="goog_rdk_953"/>
      </w:sdtPr>
      <w:sdtContent>
        <w:p w:rsidR="00000000" w:rsidDel="00000000" w:rsidP="00000000" w:rsidRDefault="00000000" w:rsidRPr="00000000" w14:paraId="0000010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10551030"/>
              <w:tag w:val="goog_rdk_950"/>
            </w:sdtPr>
            <w:sdtContent>
              <w:ins w:author="BONGU CHANDU" w:id="40" w:date="2025-07-31T14:31:18Z">
                <w:sdt>
                  <w:sdtPr>
                    <w:id w:val="1324497588"/>
                    <w:tag w:val="goog_rdk_951"/>
                  </w:sdtPr>
                  <w:sdtContent>
                    <w:del w:author="Anonymous" w:id="12" w:date="2025-08-29T06:22:43Z"/>
                  </w:sdtContent>
                </w:sdt>
              </w:ins>
              <w:sdt>
                <w:sdtPr>
                  <w:id w:val="908011476"/>
                  <w:tag w:val="goog_rdk_95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using a preprocessed dataset (map_to_rxcui). Once mapped, the system checks for any known drug-drug interactions using those RxCUIs (check_interactions). If interactions are found, IBM Watson NLU is used to analyze the sentiment and emotion of the interaction descriptions. Based on the analysis, the system generates contextual alerts</w:delText>
                      </w:r>
                    </w:del>
                  </w:ins>
                </w:sdtContent>
              </w:sdt>
              <w:ins w:author="BONGU CHANDU" w:id="40" w:date="2025-07-31T14:31:18Z">
                <w:del w:author="Anonymous" w:id="12" w:date="2025-08-29T06:22:43Z"/>
              </w:ins>
            </w:sdtContent>
          </w:sdt>
        </w:p>
      </w:sdtContent>
    </w:sdt>
    <w:sdt>
      <w:sdtPr>
        <w:id w:val="1094103053"/>
        <w:tag w:val="goog_rdk_957"/>
      </w:sdtPr>
      <w:sdtContent>
        <w:p w:rsidR="00000000" w:rsidDel="00000000" w:rsidP="00000000" w:rsidRDefault="00000000" w:rsidRPr="00000000" w14:paraId="0000010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25650230"/>
              <w:tag w:val="goog_rdk_954"/>
            </w:sdtPr>
            <w:sdtContent>
              <w:ins w:author="BONGU CHANDU" w:id="40" w:date="2025-07-31T14:31:18Z">
                <w:sdt>
                  <w:sdtPr>
                    <w:id w:val="1457997645"/>
                    <w:tag w:val="goog_rdk_955"/>
                  </w:sdtPr>
                  <w:sdtContent>
                    <w:del w:author="Anonymous" w:id="12" w:date="2025-08-29T06:22:43Z"/>
                  </w:sdtContent>
                </w:sdt>
              </w:ins>
              <w:sdt>
                <w:sdtPr>
                  <w:id w:val="1357463861"/>
                  <w:tag w:val="goog_rdk_95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that warn or reassure the user depending on the interaction's severity.</w:delText>
                      </w:r>
                    </w:del>
                  </w:ins>
                </w:sdtContent>
              </w:sdt>
              <w:ins w:author="BONGU CHANDU" w:id="40" w:date="2025-07-31T14:31:18Z">
                <w:del w:author="Anonymous" w:id="12" w:date="2025-08-29T06:22:43Z"/>
              </w:ins>
            </w:sdtContent>
          </w:sdt>
        </w:p>
      </w:sdtContent>
    </w:sdt>
    <w:sdt>
      <w:sdtPr>
        <w:id w:val="1972294100"/>
        <w:tag w:val="goog_rdk_960"/>
      </w:sdtPr>
      <w:sdtContent>
        <w:p w:rsidR="00000000" w:rsidDel="00000000" w:rsidP="00000000" w:rsidRDefault="00000000" w:rsidRPr="00000000" w14:paraId="0000010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62395385"/>
              <w:tag w:val="goog_rdk_958"/>
            </w:sdtPr>
            <w:sdtContent>
              <w:ins w:author="BONGU CHANDU" w:id="40" w:date="2025-07-31T14:31:18Z">
                <w:sdt>
                  <w:sdtPr>
                    <w:id w:val="63653605"/>
                    <w:tag w:val="goog_rdk_959"/>
                  </w:sdtPr>
                  <w:sdtContent>
                    <w:del w:author="Anonymous" w:id="12" w:date="2025-08-29T06:22:43Z">
                      <w:r w:rsidDel="00000000" w:rsidR="00000000" w:rsidRPr="00000000">
                        <w:rPr>
                          <w:rtl w:val="0"/>
                        </w:rPr>
                      </w:r>
                    </w:del>
                  </w:sdtContent>
                </w:sdt>
              </w:ins>
            </w:sdtContent>
          </w:sdt>
        </w:p>
      </w:sdtContent>
    </w:sdt>
    <w:sdt>
      <w:sdtPr>
        <w:id w:val="1840488479"/>
        <w:tag w:val="goog_rdk_963"/>
      </w:sdtPr>
      <w:sdtContent>
        <w:p w:rsidR="00000000" w:rsidDel="00000000" w:rsidP="00000000" w:rsidRDefault="00000000" w:rsidRPr="00000000" w14:paraId="0000010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42328030"/>
              <w:tag w:val="goog_rdk_961"/>
            </w:sdtPr>
            <w:sdtContent>
              <w:ins w:author="BONGU CHANDU" w:id="40" w:date="2025-07-31T14:31:18Z">
                <w:sdt>
                  <w:sdtPr>
                    <w:id w:val="563942661"/>
                    <w:tag w:val="goog_rdk_962"/>
                  </w:sdtPr>
                  <w:sdtContent>
                    <w:del w:author="Anonymous" w:id="12" w:date="2025-08-29T06:22:43Z">
                      <w:r w:rsidDel="00000000" w:rsidR="00000000" w:rsidRPr="00000000">
                        <w:rPr>
                          <w:rtl w:val="0"/>
                        </w:rPr>
                      </w:r>
                    </w:del>
                  </w:sdtContent>
                </w:sdt>
              </w:ins>
            </w:sdtContent>
          </w:sdt>
        </w:p>
      </w:sdtContent>
    </w:sdt>
    <w:sdt>
      <w:sdtPr>
        <w:id w:val="-748983451"/>
        <w:tag w:val="goog_rdk_966"/>
      </w:sdtPr>
      <w:sdtContent>
        <w:p w:rsidR="00000000" w:rsidDel="00000000" w:rsidP="00000000" w:rsidRDefault="00000000" w:rsidRPr="00000000" w14:paraId="0000011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15558227"/>
              <w:tag w:val="goog_rdk_964"/>
            </w:sdtPr>
            <w:sdtContent>
              <w:ins w:author="BONGU CHANDU" w:id="40" w:date="2025-07-31T14:31:18Z">
                <w:sdt>
                  <w:sdtPr>
                    <w:id w:val="992126849"/>
                    <w:tag w:val="goog_rdk_965"/>
                  </w:sdtPr>
                  <w:sdtContent>
                    <w:del w:author="Anonymous" w:id="12" w:date="2025-08-29T06:22:43Z">
                      <w:r w:rsidDel="00000000" w:rsidR="00000000" w:rsidRPr="00000000">
                        <w:rPr>
                          <w:rtl w:val="0"/>
                        </w:rPr>
                      </w:r>
                    </w:del>
                  </w:sdtContent>
                </w:sdt>
              </w:ins>
            </w:sdtContent>
          </w:sdt>
        </w:p>
      </w:sdtContent>
    </w:sdt>
    <w:sdt>
      <w:sdtPr>
        <w:id w:val="2099893841"/>
        <w:tag w:val="goog_rdk_970"/>
      </w:sdtPr>
      <w:sdtContent>
        <w:p w:rsidR="00000000" w:rsidDel="00000000" w:rsidP="00000000" w:rsidRDefault="00000000" w:rsidRPr="00000000" w14:paraId="0000011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91982473"/>
              <w:tag w:val="goog_rdk_967"/>
            </w:sdtPr>
            <w:sdtContent>
              <w:ins w:author="BONGU CHANDU" w:id="40" w:date="2025-07-31T14:31:18Z">
                <w:sdt>
                  <w:sdtPr>
                    <w:id w:val="-2064272743"/>
                    <w:tag w:val="goog_rdk_968"/>
                  </w:sdtPr>
                  <w:sdtContent>
                    <w:del w:author="Anonymous" w:id="12" w:date="2025-08-29T06:22:43Z"/>
                  </w:sdtContent>
                </w:sdt>
              </w:ins>
              <w:sdt>
                <w:sdtPr>
                  <w:id w:val="-1190667201"/>
                  <w:tag w:val="goog_rdk_96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milestone focuses on validating drug dosage information and providing safer alternatives in case harmful interactions are detected. It leverages the </w:delText>
                      </w:r>
                    </w:del>
                  </w:ins>
                </w:sdtContent>
              </w:sdt>
              <w:ins w:author="BONGU CHANDU" w:id="40" w:date="2025-07-31T14:31:18Z">
                <w:del w:author="Anonymous" w:id="12" w:date="2025-08-29T06:22:43Z"/>
              </w:ins>
            </w:sdtContent>
          </w:sdt>
        </w:p>
      </w:sdtContent>
    </w:sdt>
    <w:sdt>
      <w:sdtPr>
        <w:id w:val="-1199469153"/>
        <w:tag w:val="goog_rdk_974"/>
      </w:sdtPr>
      <w:sdtContent>
        <w:p w:rsidR="00000000" w:rsidDel="00000000" w:rsidP="00000000" w:rsidRDefault="00000000" w:rsidRPr="00000000" w14:paraId="0000011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60196738"/>
              <w:tag w:val="goog_rdk_971"/>
            </w:sdtPr>
            <w:sdtContent>
              <w:ins w:author="BONGU CHANDU" w:id="40" w:date="2025-07-31T14:31:18Z">
                <w:sdt>
                  <w:sdtPr>
                    <w:id w:val="-525444720"/>
                    <w:tag w:val="goog_rdk_972"/>
                  </w:sdtPr>
                  <w:sdtContent>
                    <w:del w:author="Anonymous" w:id="12" w:date="2025-08-29T06:22:43Z"/>
                  </w:sdtContent>
                </w:sdt>
              </w:ins>
              <w:sdt>
                <w:sdtPr>
                  <w:id w:val="-1031185525"/>
                  <w:tag w:val="goog_rdk_97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to fetch standardized dosage details and suggest appropriate substitutions for conflicting medications.</w:delText>
                      </w:r>
                    </w:del>
                  </w:ins>
                </w:sdtContent>
              </w:sdt>
              <w:ins w:author="BONGU CHANDU" w:id="40" w:date="2025-07-31T14:31:18Z">
                <w:del w:author="Anonymous" w:id="12" w:date="2025-08-29T06:22:43Z"/>
              </w:ins>
            </w:sdtContent>
          </w:sdt>
        </w:p>
      </w:sdtContent>
    </w:sdt>
    <w:sdt>
      <w:sdtPr>
        <w:id w:val="177978829"/>
        <w:tag w:val="goog_rdk_978"/>
      </w:sdtPr>
      <w:sdtContent>
        <w:p w:rsidR="00000000" w:rsidDel="00000000" w:rsidP="00000000" w:rsidRDefault="00000000" w:rsidRPr="00000000" w14:paraId="0000011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87051998"/>
              <w:tag w:val="goog_rdk_975"/>
            </w:sdtPr>
            <w:sdtContent>
              <w:ins w:author="BONGU CHANDU" w:id="40" w:date="2025-07-31T14:31:18Z">
                <w:sdt>
                  <w:sdtPr>
                    <w:id w:val="-217086082"/>
                    <w:tag w:val="goog_rdk_976"/>
                  </w:sdtPr>
                  <w:sdtContent>
                    <w:del w:author="Anonymous" w:id="12" w:date="2025-08-29T06:22:43Z"/>
                  </w:sdtContent>
                </w:sdt>
              </w:ins>
              <w:sdt>
                <w:sdtPr>
                  <w:id w:val="1229037605"/>
                  <w:tag w:val="goog_rdk_97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To ensure dosage correctness and enrich drug information, we utilized the </w:delText>
                      </w:r>
                    </w:del>
                  </w:ins>
                </w:sdtContent>
              </w:sdt>
              <w:ins w:author="BONGU CHANDU" w:id="40" w:date="2025-07-31T14:31:18Z">
                <w:del w:author="Anonymous" w:id="12" w:date="2025-08-29T06:22:43Z"/>
              </w:ins>
            </w:sdtContent>
          </w:sdt>
        </w:p>
      </w:sdtContent>
    </w:sdt>
    <w:sdt>
      <w:sdtPr>
        <w:id w:val="-550228762"/>
        <w:tag w:val="goog_rdk_982"/>
      </w:sdtPr>
      <w:sdtContent>
        <w:p w:rsidR="00000000" w:rsidDel="00000000" w:rsidP="00000000" w:rsidRDefault="00000000" w:rsidRPr="00000000" w14:paraId="0000011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42462559"/>
              <w:tag w:val="goog_rdk_979"/>
            </w:sdtPr>
            <w:sdtContent>
              <w:ins w:author="BONGU CHANDU" w:id="40" w:date="2025-07-31T14:31:18Z">
                <w:sdt>
                  <w:sdtPr>
                    <w:id w:val="-143628851"/>
                    <w:tag w:val="goog_rdk_980"/>
                  </w:sdtPr>
                  <w:sdtContent>
                    <w:del w:author="Anonymous" w:id="12" w:date="2025-08-29T06:22:43Z"/>
                  </w:sdtContent>
                </w:sdt>
              </w:ins>
              <w:sdt>
                <w:sdtPr>
                  <w:id w:val="622717708"/>
                  <w:tag w:val="goog_rdk_98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provided by the U.S. National Library of Medicine (NLM). RxNorm APIs allow us to retrieve:</w:delText>
                      </w:r>
                    </w:del>
                  </w:ins>
                </w:sdtContent>
              </w:sdt>
              <w:ins w:author="BONGU CHANDU" w:id="40" w:date="2025-07-31T14:31:18Z">
                <w:del w:author="Anonymous" w:id="12" w:date="2025-08-29T06:22:43Z"/>
              </w:ins>
            </w:sdtContent>
          </w:sdt>
        </w:p>
      </w:sdtContent>
    </w:sdt>
    <w:sdt>
      <w:sdtPr>
        <w:id w:val="2122832942"/>
        <w:tag w:val="goog_rdk_992"/>
      </w:sdtPr>
      <w:sdtContent>
        <w:p w:rsidR="00000000" w:rsidDel="00000000" w:rsidP="00000000" w:rsidRDefault="00000000" w:rsidRPr="00000000" w14:paraId="0000011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78299725"/>
              <w:tag w:val="goog_rdk_983"/>
            </w:sdtPr>
            <w:sdtContent>
              <w:ins w:author="BONGU CHANDU" w:id="40" w:date="2025-07-31T14:31:18Z">
                <w:sdt>
                  <w:sdtPr>
                    <w:id w:val="-2037400580"/>
                    <w:tag w:val="goog_rdk_984"/>
                  </w:sdtPr>
                  <w:sdtContent>
                    <w:del w:author="Anonymous" w:id="12" w:date="2025-08-29T06:22:43Z"/>
                  </w:sdtContent>
                </w:sdt>
              </w:ins>
              <w:sdt>
                <w:sdtPr>
                  <w:id w:val="-1696672028"/>
                  <w:tag w:val="goog_rdk_9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Standardized drug names</w:delText>
                      </w:r>
                    </w:del>
                  </w:ins>
                </w:sdtContent>
              </w:sdt>
              <w:ins w:author="BONGU CHANDU" w:id="40" w:date="2025-07-31T14:31:18Z">
                <w:del w:author="Anonymous" w:id="12" w:date="2025-08-29T06:22:43Z"/>
              </w:ins>
            </w:sdtContent>
          </w:sdt>
          <w:sdt>
            <w:sdtPr>
              <w:id w:val="1258785258"/>
              <w:tag w:val="goog_rdk_986"/>
            </w:sdtPr>
            <w:sdtContent>
              <w:ins w:author="prashanth ejjagiri" w:id="47" w:date="2025-08-20T13:56:52Z">
                <w:sdt>
                  <w:sdtPr>
                    <w:id w:val="-670824170"/>
                    <w:tag w:val="goog_rdk_987"/>
                  </w:sdtPr>
                  <w:sdtContent>
                    <w:del w:author="Anonymous" w:id="12" w:date="2025-08-29T06:22:43Z"/>
                  </w:sdtContent>
                </w:sdt>
              </w:ins>
              <w:sdt>
                <w:sdtPr>
                  <w:id w:val="1053337197"/>
                  <w:tag w:val="goog_rdk_988"/>
                </w:sdtPr>
                <w:sdtContent>
                  <w:ins w:author="prashanth ejjagiri" w:id="47" w:date="2025-08-20T13:56:52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w:delText>
                      </w:r>
                    </w:del>
                  </w:ins>
                </w:sdtContent>
              </w:sdt>
              <w:ins w:author="prashanth ejjagiri" w:id="47" w:date="2025-08-20T13:56:52Z">
                <w:del w:author="Anonymous" w:id="12" w:date="2025-08-29T06:22:43Z"/>
              </w:ins>
            </w:sdtContent>
          </w:sdt>
          <w:sdt>
            <w:sdtPr>
              <w:id w:val="-1601303718"/>
              <w:tag w:val="goog_rdk_989"/>
            </w:sdtPr>
            <w:sdtContent>
              <w:ins w:author="BONGU CHANDU" w:id="40" w:date="2025-07-31T14:31:18Z">
                <w:sdt>
                  <w:sdtPr>
                    <w:id w:val="-158440363"/>
                    <w:tag w:val="goog_rdk_990"/>
                  </w:sdtPr>
                  <w:sdtContent>
                    <w:del w:author="Anonymous" w:id="12" w:date="2025-08-29T06:22:43Z"/>
                  </w:sdtContent>
                </w:sdt>
              </w:ins>
              <w:sdt>
                <w:sdtPr>
                  <w:id w:val="1023717942"/>
                  <w:tag w:val="goog_rdk_991"/>
                </w:sdtPr>
                <w:sdtContent>
                  <w:ins w:author="BONGU CHANDU" w:id="40" w:date="2025-07-31T14:31:18Z">
                    <w:del w:author="Anonymous" w:id="12" w:date="2025-08-29T06:22:43Z">
                      <w:r w:rsidDel="00000000" w:rsidR="00000000" w:rsidRPr="00000000">
                        <w:rPr>
                          <w:rtl w:val="0"/>
                        </w:rPr>
                      </w:r>
                    </w:del>
                  </w:ins>
                </w:sdtContent>
              </w:sdt>
              <w:ins w:author="BONGU CHANDU" w:id="40" w:date="2025-07-31T14:31:18Z">
                <w:del w:author="Anonymous" w:id="12" w:date="2025-08-29T06:22:43Z"/>
              </w:ins>
            </w:sdtContent>
          </w:sdt>
        </w:p>
      </w:sdtContent>
    </w:sdt>
    <w:sdt>
      <w:sdtPr>
        <w:id w:val="215544723"/>
        <w:tag w:val="goog_rdk_996"/>
      </w:sdtPr>
      <w:sdtContent>
        <w:p w:rsidR="00000000" w:rsidDel="00000000" w:rsidP="00000000" w:rsidRDefault="00000000" w:rsidRPr="00000000" w14:paraId="0000011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04468794"/>
              <w:tag w:val="goog_rdk_993"/>
            </w:sdtPr>
            <w:sdtContent>
              <w:ins w:author="BONGU CHANDU" w:id="40" w:date="2025-07-31T14:31:18Z">
                <w:sdt>
                  <w:sdtPr>
                    <w:id w:val="-1583936258"/>
                    <w:tag w:val="goog_rdk_994"/>
                  </w:sdtPr>
                  <w:sdtContent>
                    <w:del w:author="Anonymous" w:id="12" w:date="2025-08-29T06:22:43Z"/>
                  </w:sdtContent>
                </w:sdt>
              </w:ins>
              <w:sdt>
                <w:sdtPr>
                  <w:id w:val="646037931"/>
                  <w:tag w:val="goog_rdk_99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Dosage forms (e.g., tablet, injection)</w:delText>
                      </w:r>
                    </w:del>
                  </w:ins>
                </w:sdtContent>
              </w:sdt>
              <w:ins w:author="BONGU CHANDU" w:id="40" w:date="2025-07-31T14:31:18Z">
                <w:del w:author="Anonymous" w:id="12" w:date="2025-08-29T06:22:43Z"/>
              </w:ins>
            </w:sdtContent>
          </w:sdt>
        </w:p>
      </w:sdtContent>
    </w:sdt>
    <w:sdt>
      <w:sdtPr>
        <w:id w:val="-1444922747"/>
        <w:tag w:val="goog_rdk_1000"/>
      </w:sdtPr>
      <w:sdtContent>
        <w:p w:rsidR="00000000" w:rsidDel="00000000" w:rsidP="00000000" w:rsidRDefault="00000000" w:rsidRPr="00000000" w14:paraId="0000011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48502412"/>
              <w:tag w:val="goog_rdk_997"/>
            </w:sdtPr>
            <w:sdtContent>
              <w:ins w:author="BONGU CHANDU" w:id="40" w:date="2025-07-31T14:31:18Z">
                <w:sdt>
                  <w:sdtPr>
                    <w:id w:val="1106522857"/>
                    <w:tag w:val="goog_rdk_998"/>
                  </w:sdtPr>
                  <w:sdtContent>
                    <w:del w:author="Anonymous" w:id="12" w:date="2025-08-29T06:22:43Z"/>
                  </w:sdtContent>
                </w:sdt>
              </w:ins>
              <w:sdt>
                <w:sdtPr>
                  <w:id w:val="-969816255"/>
                  <w:tag w:val="goog_rdk_99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Strengths and units (e.g., 500mg, 10ml)</w:delText>
                      </w:r>
                    </w:del>
                  </w:ins>
                </w:sdtContent>
              </w:sdt>
              <w:ins w:author="BONGU CHANDU" w:id="40" w:date="2025-07-31T14:31:18Z">
                <w:del w:author="Anonymous" w:id="12" w:date="2025-08-29T06:22:43Z"/>
              </w:ins>
            </w:sdtContent>
          </w:sdt>
        </w:p>
      </w:sdtContent>
    </w:sdt>
    <w:sdt>
      <w:sdtPr>
        <w:id w:val="50119787"/>
        <w:tag w:val="goog_rdk_1004"/>
      </w:sdtPr>
      <w:sdtContent>
        <w:p w:rsidR="00000000" w:rsidDel="00000000" w:rsidP="00000000" w:rsidRDefault="00000000" w:rsidRPr="00000000" w14:paraId="0000011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95770410"/>
              <w:tag w:val="goog_rdk_1001"/>
            </w:sdtPr>
            <w:sdtContent>
              <w:ins w:author="BONGU CHANDU" w:id="40" w:date="2025-07-31T14:31:18Z">
                <w:sdt>
                  <w:sdtPr>
                    <w:id w:val="1128570835"/>
                    <w:tag w:val="goog_rdk_1002"/>
                  </w:sdtPr>
                  <w:sdtContent>
                    <w:del w:author="Anonymous" w:id="12" w:date="2025-08-29T06:22:43Z"/>
                  </w:sdtContent>
                </w:sdt>
              </w:ins>
              <w:sdt>
                <w:sdtPr>
                  <w:id w:val="1555523204"/>
                  <w:tag w:val="goog_rdk_100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Related brand/generic names</w:delText>
                      </w:r>
                    </w:del>
                  </w:ins>
                </w:sdtContent>
              </w:sdt>
              <w:ins w:author="BONGU CHANDU" w:id="40" w:date="2025-07-31T14:31:18Z">
                <w:del w:author="Anonymous" w:id="12" w:date="2025-08-29T06:22:43Z"/>
              </w:ins>
            </w:sdtContent>
          </w:sdt>
        </w:p>
      </w:sdtContent>
    </w:sdt>
    <w:sdt>
      <w:sdtPr>
        <w:id w:val="-1607605102"/>
        <w:tag w:val="goog_rdk_1008"/>
      </w:sdtPr>
      <w:sdtContent>
        <w:p w:rsidR="00000000" w:rsidDel="00000000" w:rsidP="00000000" w:rsidRDefault="00000000" w:rsidRPr="00000000" w14:paraId="0000011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15328480"/>
              <w:tag w:val="goog_rdk_1005"/>
            </w:sdtPr>
            <w:sdtContent>
              <w:ins w:author="BONGU CHANDU" w:id="40" w:date="2025-07-31T14:31:18Z">
                <w:sdt>
                  <w:sdtPr>
                    <w:id w:val="709484462"/>
                    <w:tag w:val="goog_rdk_1006"/>
                  </w:sdtPr>
                  <w:sdtContent>
                    <w:del w:author="Anonymous" w:id="12" w:date="2025-08-29T06:22:43Z"/>
                  </w:sdtContent>
                </w:sdt>
              </w:ins>
              <w:sdt>
                <w:sdtPr>
                  <w:id w:val="993871303"/>
                  <w:tag w:val="goog_rdk_100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Steps to use RxNorm API:</w:delText>
                      </w:r>
                    </w:del>
                  </w:ins>
                </w:sdtContent>
              </w:sdt>
              <w:ins w:author="BONGU CHANDU" w:id="40" w:date="2025-07-31T14:31:18Z">
                <w:del w:author="Anonymous" w:id="12" w:date="2025-08-29T06:22:43Z"/>
              </w:ins>
            </w:sdtContent>
          </w:sdt>
        </w:p>
      </w:sdtContent>
    </w:sdt>
    <w:sdt>
      <w:sdtPr>
        <w:id w:val="-1293982097"/>
        <w:tag w:val="goog_rdk_1011"/>
      </w:sdtPr>
      <w:sdtContent>
        <w:p w:rsidR="00000000" w:rsidDel="00000000" w:rsidP="00000000" w:rsidRDefault="00000000" w:rsidRPr="00000000" w14:paraId="0000011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62172539"/>
              <w:tag w:val="goog_rdk_1009"/>
            </w:sdtPr>
            <w:sdtContent>
              <w:ins w:author="BONGU CHANDU" w:id="40" w:date="2025-07-31T14:31:18Z">
                <w:sdt>
                  <w:sdtPr>
                    <w:id w:val="-256677559"/>
                    <w:tag w:val="goog_rdk_1010"/>
                  </w:sdtPr>
                  <w:sdtContent>
                    <w:del w:author="Anonymous" w:id="12" w:date="2025-08-29T06:22:43Z">
                      <w:r w:rsidDel="00000000" w:rsidR="00000000" w:rsidRPr="00000000">
                        <w:rPr>
                          <w:rtl w:val="0"/>
                        </w:rPr>
                      </w:r>
                    </w:del>
                  </w:sdtContent>
                </w:sdt>
              </w:ins>
            </w:sdtContent>
          </w:sdt>
        </w:p>
      </w:sdtContent>
    </w:sdt>
    <w:sdt>
      <w:sdtPr>
        <w:id w:val="-225575402"/>
        <w:tag w:val="goog_rdk_1014"/>
      </w:sdtPr>
      <w:sdtContent>
        <w:p w:rsidR="00000000" w:rsidDel="00000000" w:rsidP="00000000" w:rsidRDefault="00000000" w:rsidRPr="00000000" w14:paraId="0000011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36020960"/>
              <w:tag w:val="goog_rdk_1012"/>
            </w:sdtPr>
            <w:sdtContent>
              <w:ins w:author="BONGU CHANDU" w:id="40" w:date="2025-07-31T14:31:18Z">
                <w:sdt>
                  <w:sdtPr>
                    <w:id w:val="959897612"/>
                    <w:tag w:val="goog_rdk_1013"/>
                  </w:sdtPr>
                  <w:sdtContent>
                    <w:del w:author="Anonymous" w:id="12" w:date="2025-08-29T06:22:43Z">
                      <w:r w:rsidDel="00000000" w:rsidR="00000000" w:rsidRPr="00000000">
                        <w:rPr>
                          <w:rtl w:val="0"/>
                        </w:rPr>
                      </w:r>
                    </w:del>
                  </w:sdtContent>
                </w:sdt>
              </w:ins>
            </w:sdtContent>
          </w:sdt>
        </w:p>
      </w:sdtContent>
    </w:sdt>
    <w:sdt>
      <w:sdtPr>
        <w:id w:val="-1140576491"/>
        <w:tag w:val="goog_rdk_1018"/>
      </w:sdtPr>
      <w:sdtContent>
        <w:p w:rsidR="00000000" w:rsidDel="00000000" w:rsidP="00000000" w:rsidRDefault="00000000" w:rsidRPr="00000000" w14:paraId="0000011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94918173"/>
              <w:tag w:val="goog_rdk_1015"/>
            </w:sdtPr>
            <w:sdtContent>
              <w:ins w:author="BONGU CHANDU" w:id="40" w:date="2025-07-31T14:31:18Z">
                <w:sdt>
                  <w:sdtPr>
                    <w:id w:val="1711387008"/>
                    <w:tag w:val="goog_rdk_1016"/>
                  </w:sdtPr>
                  <w:sdtContent>
                    <w:del w:author="Anonymous" w:id="12" w:date="2025-08-29T06:22:43Z"/>
                  </w:sdtContent>
                </w:sdt>
              </w:ins>
              <w:sdt>
                <w:sdtPr>
                  <w:id w:val="-1774188798"/>
                  <w:tag w:val="goog_rdk_101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Go to: </w:delText>
                      </w:r>
                    </w:del>
                  </w:ins>
                </w:sdtContent>
              </w:sdt>
              <w:ins w:author="BONGU CHANDU" w:id="40" w:date="2025-07-31T14:31:18Z">
                <w:del w:author="Anonymous" w:id="12" w:date="2025-08-29T06:22:43Z"/>
              </w:ins>
            </w:sdtContent>
          </w:sdt>
        </w:p>
      </w:sdtContent>
    </w:sdt>
    <w:sdt>
      <w:sdtPr>
        <w:id w:val="-1629062532"/>
        <w:tag w:val="goog_rdk_1021"/>
      </w:sdtPr>
      <w:sdtContent>
        <w:p w:rsidR="00000000" w:rsidDel="00000000" w:rsidP="00000000" w:rsidRDefault="00000000" w:rsidRPr="00000000" w14:paraId="0000011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68856985"/>
              <w:tag w:val="goog_rdk_1019"/>
            </w:sdtPr>
            <w:sdtContent>
              <w:ins w:author="BONGU CHANDU" w:id="40" w:date="2025-07-31T14:31:18Z">
                <w:sdt>
                  <w:sdtPr>
                    <w:id w:val="334196422"/>
                    <w:tag w:val="goog_rdk_1020"/>
                  </w:sdtPr>
                  <w:sdtContent>
                    <w:del w:author="Anonymous" w:id="12" w:date="2025-08-29T06:22:43Z">
                      <w:r w:rsidDel="00000000" w:rsidR="00000000" w:rsidRPr="00000000">
                        <w:rPr>
                          <w:rtl w:val="0"/>
                        </w:rPr>
                      </w:r>
                    </w:del>
                  </w:sdtContent>
                </w:sdt>
              </w:ins>
            </w:sdtContent>
          </w:sdt>
        </w:p>
      </w:sdtContent>
    </w:sdt>
    <w:sdt>
      <w:sdtPr>
        <w:id w:val="-574480686"/>
        <w:tag w:val="goog_rdk_1024"/>
      </w:sdtPr>
      <w:sdtContent>
        <w:p w:rsidR="00000000" w:rsidDel="00000000" w:rsidP="00000000" w:rsidRDefault="00000000" w:rsidRPr="00000000" w14:paraId="0000011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68806652"/>
              <w:tag w:val="goog_rdk_1022"/>
            </w:sdtPr>
            <w:sdtContent>
              <w:ins w:author="BONGU CHANDU" w:id="40" w:date="2025-07-31T14:31:18Z">
                <w:sdt>
                  <w:sdtPr>
                    <w:id w:val="336824908"/>
                    <w:tag w:val="goog_rdk_1023"/>
                  </w:sdtPr>
                  <w:sdtContent>
                    <w:del w:author="Anonymous" w:id="12" w:date="2025-08-29T06:22:43Z">
                      <w:r w:rsidDel="00000000" w:rsidR="00000000" w:rsidRPr="00000000">
                        <w:rPr>
                          <w:rtl w:val="0"/>
                        </w:rPr>
                      </w:r>
                    </w:del>
                  </w:sdtContent>
                </w:sdt>
              </w:ins>
            </w:sdtContent>
          </w:sdt>
        </w:p>
      </w:sdtContent>
    </w:sdt>
    <w:sdt>
      <w:sdtPr>
        <w:id w:val="1339676378"/>
        <w:tag w:val="goog_rdk_1028"/>
      </w:sdtPr>
      <w:sdtContent>
        <w:p w:rsidR="00000000" w:rsidDel="00000000" w:rsidP="00000000" w:rsidRDefault="00000000" w:rsidRPr="00000000" w14:paraId="0000011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47466072"/>
              <w:tag w:val="goog_rdk_1025"/>
            </w:sdtPr>
            <w:sdtContent>
              <w:ins w:author="BONGU CHANDU" w:id="40" w:date="2025-07-31T14:31:18Z">
                <w:sdt>
                  <w:sdtPr>
                    <w:id w:val="1565652614"/>
                    <w:tag w:val="goog_rdk_1026"/>
                  </w:sdtPr>
                  <w:sdtContent>
                    <w:del w:author="Anonymous" w:id="12" w:date="2025-08-29T06:22:43Z"/>
                  </w:sdtContent>
                </w:sdt>
              </w:ins>
              <w:sdt>
                <w:sdtPr>
                  <w:id w:val="1052233733"/>
                  <w:tag w:val="goog_rdk_102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Create an account and request access.</w:delText>
                      </w:r>
                    </w:del>
                  </w:ins>
                </w:sdtContent>
              </w:sdt>
              <w:ins w:author="BONGU CHANDU" w:id="40" w:date="2025-07-31T14:31:18Z">
                <w:del w:author="Anonymous" w:id="12" w:date="2025-08-29T06:22:43Z"/>
              </w:ins>
            </w:sdtContent>
          </w:sdt>
        </w:p>
      </w:sdtContent>
    </w:sdt>
    <w:sdt>
      <w:sdtPr>
        <w:id w:val="632292975"/>
        <w:tag w:val="goog_rdk_1032"/>
      </w:sdtPr>
      <w:sdtContent>
        <w:p w:rsidR="00000000" w:rsidDel="00000000" w:rsidP="00000000" w:rsidRDefault="00000000" w:rsidRPr="00000000" w14:paraId="0000012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37316658"/>
              <w:tag w:val="goog_rdk_1029"/>
            </w:sdtPr>
            <w:sdtContent>
              <w:ins w:author="BONGU CHANDU" w:id="40" w:date="2025-07-31T14:31:18Z">
                <w:sdt>
                  <w:sdtPr>
                    <w:id w:val="-194234164"/>
                    <w:tag w:val="goog_rdk_1030"/>
                  </w:sdtPr>
                  <w:sdtContent>
                    <w:del w:author="Anonymous" w:id="12" w:date="2025-08-29T06:22:43Z"/>
                  </w:sdtContent>
                </w:sdt>
              </w:ins>
              <w:sdt>
                <w:sdtPr>
                  <w:id w:val="-2054317409"/>
                  <w:tag w:val="goog_rdk_103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Once approved, obtain your API key (used for authentication) as mentioned in Activity 1.1, Milestone 1.</w:delText>
                      </w:r>
                    </w:del>
                  </w:ins>
                </w:sdtContent>
              </w:sdt>
              <w:ins w:author="BONGU CHANDU" w:id="40" w:date="2025-07-31T14:31:18Z">
                <w:del w:author="Anonymous" w:id="12" w:date="2025-08-29T06:22:43Z"/>
              </w:ins>
            </w:sdtContent>
          </w:sdt>
        </w:p>
      </w:sdtContent>
    </w:sdt>
    <w:sdt>
      <w:sdtPr>
        <w:id w:val="1828547050"/>
        <w:tag w:val="goog_rdk_1036"/>
      </w:sdtPr>
      <w:sdtContent>
        <w:p w:rsidR="00000000" w:rsidDel="00000000" w:rsidP="00000000" w:rsidRDefault="00000000" w:rsidRPr="00000000" w14:paraId="0000012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86236600"/>
              <w:tag w:val="goog_rdk_1033"/>
            </w:sdtPr>
            <w:sdtContent>
              <w:ins w:author="BONGU CHANDU" w:id="40" w:date="2025-07-31T14:31:18Z">
                <w:sdt>
                  <w:sdtPr>
                    <w:id w:val="-1638588132"/>
                    <w:tag w:val="goog_rdk_1034"/>
                  </w:sdtPr>
                  <w:sdtContent>
                    <w:del w:author="Anonymous" w:id="12" w:date="2025-08-29T06:22:43Z"/>
                  </w:sdtContent>
                </w:sdt>
              </w:ins>
              <w:sdt>
                <w:sdtPr>
                  <w:id w:val="583585508"/>
                  <w:tag w:val="goog_rdk_103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such as:</w:delText>
                      </w:r>
                    </w:del>
                  </w:ins>
                </w:sdtContent>
              </w:sdt>
              <w:ins w:author="BONGU CHANDU" w:id="40" w:date="2025-07-31T14:31:18Z">
                <w:del w:author="Anonymous" w:id="12" w:date="2025-08-29T06:22:43Z"/>
              </w:ins>
            </w:sdtContent>
          </w:sdt>
        </w:p>
      </w:sdtContent>
    </w:sdt>
    <w:sdt>
      <w:sdtPr>
        <w:id w:val="1795250361"/>
        <w:tag w:val="goog_rdk_1039"/>
      </w:sdtPr>
      <w:sdtContent>
        <w:p w:rsidR="00000000" w:rsidDel="00000000" w:rsidP="00000000" w:rsidRDefault="00000000" w:rsidRPr="00000000" w14:paraId="0000012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18468279"/>
              <w:tag w:val="goog_rdk_1037"/>
            </w:sdtPr>
            <w:sdtContent>
              <w:ins w:author="BONGU CHANDU" w:id="40" w:date="2025-07-31T14:31:18Z">
                <w:sdt>
                  <w:sdtPr>
                    <w:id w:val="898786370"/>
                    <w:tag w:val="goog_rdk_1038"/>
                  </w:sdtPr>
                  <w:sdtContent>
                    <w:del w:author="Anonymous" w:id="12" w:date="2025-08-29T06:22:43Z">
                      <w:r w:rsidDel="00000000" w:rsidR="00000000" w:rsidRPr="00000000">
                        <w:rPr>
                          <w:rtl w:val="0"/>
                        </w:rPr>
                      </w:r>
                    </w:del>
                  </w:sdtContent>
                </w:sdt>
              </w:ins>
            </w:sdtContent>
          </w:sdt>
        </w:p>
      </w:sdtContent>
    </w:sdt>
    <w:sdt>
      <w:sdtPr>
        <w:id w:val="-247733014"/>
        <w:tag w:val="goog_rdk_1043"/>
      </w:sdtPr>
      <w:sdtContent>
        <w:p w:rsidR="00000000" w:rsidDel="00000000" w:rsidP="00000000" w:rsidRDefault="00000000" w:rsidRPr="00000000" w14:paraId="0000012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11620461"/>
              <w:tag w:val="goog_rdk_1040"/>
            </w:sdtPr>
            <w:sdtContent>
              <w:ins w:author="BONGU CHANDU" w:id="40" w:date="2025-07-31T14:31:18Z">
                <w:sdt>
                  <w:sdtPr>
                    <w:id w:val="228553579"/>
                    <w:tag w:val="goog_rdk_1041"/>
                  </w:sdtPr>
                  <w:sdtContent>
                    <w:del w:author="Anonymous" w:id="12" w:date="2025-08-29T06:22:43Z"/>
                  </w:sdtContent>
                </w:sdt>
              </w:ins>
              <w:sdt>
                <w:sdtPr>
                  <w:id w:val="-1322823038"/>
                  <w:tag w:val="goog_rdk_104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To get RxCUI for a drug</w:delText>
                      </w:r>
                    </w:del>
                  </w:ins>
                </w:sdtContent>
              </w:sdt>
              <w:ins w:author="BONGU CHANDU" w:id="40" w:date="2025-07-31T14:31:18Z">
                <w:del w:author="Anonymous" w:id="12" w:date="2025-08-29T06:22:43Z"/>
              </w:ins>
            </w:sdtContent>
          </w:sdt>
        </w:p>
      </w:sdtContent>
    </w:sdt>
    <w:sdt>
      <w:sdtPr>
        <w:id w:val="1573616291"/>
        <w:tag w:val="goog_rdk_1046"/>
      </w:sdtPr>
      <w:sdtContent>
        <w:p w:rsidR="00000000" w:rsidDel="00000000" w:rsidP="00000000" w:rsidRDefault="00000000" w:rsidRPr="00000000" w14:paraId="0000012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75428595"/>
              <w:tag w:val="goog_rdk_1044"/>
            </w:sdtPr>
            <w:sdtContent>
              <w:ins w:author="BONGU CHANDU" w:id="40" w:date="2025-07-31T14:31:18Z">
                <w:sdt>
                  <w:sdtPr>
                    <w:id w:val="-1577987636"/>
                    <w:tag w:val="goog_rdk_1045"/>
                  </w:sdtPr>
                  <w:sdtContent>
                    <w:del w:author="Anonymous" w:id="12" w:date="2025-08-29T06:22:43Z">
                      <w:r w:rsidDel="00000000" w:rsidR="00000000" w:rsidRPr="00000000">
                        <w:rPr>
                          <w:rtl w:val="0"/>
                        </w:rPr>
                      </w:r>
                    </w:del>
                  </w:sdtContent>
                </w:sdt>
              </w:ins>
            </w:sdtContent>
          </w:sdt>
        </w:p>
      </w:sdtContent>
    </w:sdt>
    <w:sdt>
      <w:sdtPr>
        <w:id w:val="1959254564"/>
        <w:tag w:val="goog_rdk_1050"/>
      </w:sdtPr>
      <w:sdtContent>
        <w:p w:rsidR="00000000" w:rsidDel="00000000" w:rsidP="00000000" w:rsidRDefault="00000000" w:rsidRPr="00000000" w14:paraId="0000012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03747574"/>
              <w:tag w:val="goog_rdk_1047"/>
            </w:sdtPr>
            <w:sdtContent>
              <w:ins w:author="BONGU CHANDU" w:id="40" w:date="2025-07-31T14:31:18Z">
                <w:sdt>
                  <w:sdtPr>
                    <w:id w:val="2035834650"/>
                    <w:tag w:val="goog_rdk_1048"/>
                  </w:sdtPr>
                  <w:sdtContent>
                    <w:del w:author="Anonymous" w:id="12" w:date="2025-08-29T06:22:43Z"/>
                  </w:sdtContent>
                </w:sdt>
              </w:ins>
              <w:sdt>
                <w:sdtPr>
                  <w:id w:val="-1084138105"/>
                  <w:tag w:val="goog_rdk_104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To get drug variations and related ingredients</w:delText>
                      </w:r>
                    </w:del>
                  </w:ins>
                </w:sdtContent>
              </w:sdt>
              <w:ins w:author="BONGU CHANDU" w:id="40" w:date="2025-07-31T14:31:18Z">
                <w:del w:author="Anonymous" w:id="12" w:date="2025-08-29T06:22:43Z"/>
              </w:ins>
            </w:sdtContent>
          </w:sdt>
        </w:p>
      </w:sdtContent>
    </w:sdt>
    <w:sdt>
      <w:sdtPr>
        <w:id w:val="-1315274508"/>
        <w:tag w:val="goog_rdk_1053"/>
      </w:sdtPr>
      <w:sdtContent>
        <w:p w:rsidR="00000000" w:rsidDel="00000000" w:rsidP="00000000" w:rsidRDefault="00000000" w:rsidRPr="00000000" w14:paraId="0000012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180316472"/>
              <w:tag w:val="goog_rdk_1051"/>
            </w:sdtPr>
            <w:sdtContent>
              <w:ins w:author="BONGU CHANDU" w:id="40" w:date="2025-07-31T14:31:18Z">
                <w:sdt>
                  <w:sdtPr>
                    <w:id w:val="-876810239"/>
                    <w:tag w:val="goog_rdk_1052"/>
                  </w:sdtPr>
                  <w:sdtContent>
                    <w:del w:author="Anonymous" w:id="12" w:date="2025-08-29T06:22:43Z">
                      <w:r w:rsidDel="00000000" w:rsidR="00000000" w:rsidRPr="00000000">
                        <w:rPr>
                          <w:rtl w:val="0"/>
                        </w:rPr>
                      </w:r>
                    </w:del>
                  </w:sdtContent>
                </w:sdt>
              </w:ins>
            </w:sdtContent>
          </w:sdt>
        </w:p>
      </w:sdtContent>
    </w:sdt>
    <w:sdt>
      <w:sdtPr>
        <w:id w:val="-1963736776"/>
        <w:tag w:val="goog_rdk_1057"/>
      </w:sdtPr>
      <w:sdtContent>
        <w:p w:rsidR="00000000" w:rsidDel="00000000" w:rsidP="00000000" w:rsidRDefault="00000000" w:rsidRPr="00000000" w14:paraId="0000012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76258595"/>
              <w:tag w:val="goog_rdk_1054"/>
            </w:sdtPr>
            <w:sdtContent>
              <w:ins w:author="BONGU CHANDU" w:id="40" w:date="2025-07-31T14:31:18Z">
                <w:sdt>
                  <w:sdtPr>
                    <w:id w:val="1801587743"/>
                    <w:tag w:val="goog_rdk_1055"/>
                  </w:sdtPr>
                  <w:sdtContent>
                    <w:del w:author="Anonymous" w:id="12" w:date="2025-08-29T06:22:43Z"/>
                  </w:sdtContent>
                </w:sdt>
              </w:ins>
              <w:sdt>
                <w:sdtPr>
                  <w:id w:val="-1208638144"/>
                  <w:tag w:val="goog_rdk_105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To get strength and dosage information</w:delText>
                      </w:r>
                    </w:del>
                  </w:ins>
                </w:sdtContent>
              </w:sdt>
              <w:ins w:author="BONGU CHANDU" w:id="40" w:date="2025-07-31T14:31:18Z">
                <w:del w:author="Anonymous" w:id="12" w:date="2025-08-29T06:22:43Z"/>
              </w:ins>
            </w:sdtContent>
          </w:sdt>
        </w:p>
      </w:sdtContent>
    </w:sdt>
    <w:sdt>
      <w:sdtPr>
        <w:id w:val="-24333738"/>
        <w:tag w:val="goog_rdk_1060"/>
      </w:sdtPr>
      <w:sdtContent>
        <w:p w:rsidR="00000000" w:rsidDel="00000000" w:rsidP="00000000" w:rsidRDefault="00000000" w:rsidRPr="00000000" w14:paraId="0000012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34594736"/>
              <w:tag w:val="goog_rdk_1058"/>
            </w:sdtPr>
            <w:sdtContent>
              <w:ins w:author="BONGU CHANDU" w:id="40" w:date="2025-07-31T14:31:18Z">
                <w:sdt>
                  <w:sdtPr>
                    <w:id w:val="577463834"/>
                    <w:tag w:val="goog_rdk_1059"/>
                  </w:sdtPr>
                  <w:sdtContent>
                    <w:del w:author="Anonymous" w:id="12" w:date="2025-08-29T06:22:43Z">
                      <w:r w:rsidDel="00000000" w:rsidR="00000000" w:rsidRPr="00000000">
                        <w:rPr>
                          <w:rtl w:val="0"/>
                        </w:rPr>
                      </w:r>
                    </w:del>
                  </w:sdtContent>
                </w:sdt>
              </w:ins>
            </w:sdtContent>
          </w:sdt>
        </w:p>
      </w:sdtContent>
    </w:sdt>
    <w:sdt>
      <w:sdtPr>
        <w:id w:val="-2085396683"/>
        <w:tag w:val="goog_rdk_1064"/>
      </w:sdtPr>
      <w:sdtContent>
        <w:p w:rsidR="00000000" w:rsidDel="00000000" w:rsidP="00000000" w:rsidRDefault="00000000" w:rsidRPr="00000000" w14:paraId="0000012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72998118"/>
              <w:tag w:val="goog_rdk_1061"/>
            </w:sdtPr>
            <w:sdtContent>
              <w:ins w:author="BONGU CHANDU" w:id="40" w:date="2025-07-31T14:31:18Z">
                <w:sdt>
                  <w:sdtPr>
                    <w:id w:val="1635713861"/>
                    <w:tag w:val="goog_rdk_1062"/>
                  </w:sdtPr>
                  <w:sdtContent>
                    <w:del w:author="Anonymous" w:id="12" w:date="2025-08-29T06:22:43Z"/>
                  </w:sdtContent>
                </w:sdt>
              </w:ins>
              <w:sdt>
                <w:sdtPr>
                  <w:id w:val="1547549572"/>
                  <w:tag w:val="goog_rdk_106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Relevant Functions:</w:delText>
                      </w:r>
                    </w:del>
                  </w:ins>
                </w:sdtContent>
              </w:sdt>
              <w:ins w:author="BONGU CHANDU" w:id="40" w:date="2025-07-31T14:31:18Z">
                <w:del w:author="Anonymous" w:id="12" w:date="2025-08-29T06:22:43Z"/>
              </w:ins>
            </w:sdtContent>
          </w:sdt>
        </w:p>
      </w:sdtContent>
    </w:sdt>
    <w:sdt>
      <w:sdtPr>
        <w:id w:val="1615769698"/>
        <w:tag w:val="goog_rdk_1068"/>
      </w:sdtPr>
      <w:sdtContent>
        <w:p w:rsidR="00000000" w:rsidDel="00000000" w:rsidP="00000000" w:rsidRDefault="00000000" w:rsidRPr="00000000" w14:paraId="0000012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80226998"/>
              <w:tag w:val="goog_rdk_1065"/>
            </w:sdtPr>
            <w:sdtContent>
              <w:ins w:author="BONGU CHANDU" w:id="40" w:date="2025-07-31T14:31:18Z">
                <w:sdt>
                  <w:sdtPr>
                    <w:id w:val="470442042"/>
                    <w:tag w:val="goog_rdk_1066"/>
                  </w:sdtPr>
                  <w:sdtContent>
                    <w:del w:author="Anonymous" w:id="12" w:date="2025-08-29T06:22:43Z"/>
                  </w:sdtContent>
                </w:sdt>
              </w:ins>
              <w:sdt>
                <w:sdtPr>
                  <w:id w:val="-1371314397"/>
                  <w:tag w:val="goog_rdk_106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1. get_rxcui(drug_name)</w:delText>
                      </w:r>
                    </w:del>
                  </w:ins>
                </w:sdtContent>
              </w:sdt>
              <w:ins w:author="BONGU CHANDU" w:id="40" w:date="2025-07-31T14:31:18Z">
                <w:del w:author="Anonymous" w:id="12" w:date="2025-08-29T06:22:43Z"/>
              </w:ins>
            </w:sdtContent>
          </w:sdt>
        </w:p>
      </w:sdtContent>
    </w:sdt>
    <w:sdt>
      <w:sdtPr>
        <w:id w:val="-50299562"/>
        <w:tag w:val="goog_rdk_1072"/>
      </w:sdtPr>
      <w:sdtContent>
        <w:p w:rsidR="00000000" w:rsidDel="00000000" w:rsidP="00000000" w:rsidRDefault="00000000" w:rsidRPr="00000000" w14:paraId="0000012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61951900"/>
              <w:tag w:val="goog_rdk_1069"/>
            </w:sdtPr>
            <w:sdtContent>
              <w:ins w:author="BONGU CHANDU" w:id="40" w:date="2025-07-31T14:31:18Z">
                <w:sdt>
                  <w:sdtPr>
                    <w:id w:val="-1229879274"/>
                    <w:tag w:val="goog_rdk_1070"/>
                  </w:sdtPr>
                  <w:sdtContent>
                    <w:del w:author="Anonymous" w:id="12" w:date="2025-08-29T06:22:43Z"/>
                  </w:sdtContent>
                </w:sdt>
              </w:ins>
              <w:sdt>
                <w:sdtPr>
                  <w:id w:val="835382092"/>
                  <w:tag w:val="goog_rdk_107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Calls: https://rxnav.nlm.nih.gov/REST/rxcui.json?name=&lt;drug_name&gt;</w:delText>
                      </w:r>
                    </w:del>
                  </w:ins>
                </w:sdtContent>
              </w:sdt>
              <w:ins w:author="BONGU CHANDU" w:id="40" w:date="2025-07-31T14:31:18Z">
                <w:del w:author="Anonymous" w:id="12" w:date="2025-08-29T06:22:43Z"/>
              </w:ins>
            </w:sdtContent>
          </w:sdt>
        </w:p>
      </w:sdtContent>
    </w:sdt>
    <w:sdt>
      <w:sdtPr>
        <w:id w:val="1760874039"/>
        <w:tag w:val="goog_rdk_1077"/>
      </w:sdtPr>
      <w:sdtContent>
        <w:p w:rsidR="00000000" w:rsidDel="00000000" w:rsidP="00000000" w:rsidRDefault="00000000" w:rsidRPr="00000000" w14:paraId="0000012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74646254"/>
              <w:tag w:val="goog_rdk_1073"/>
            </w:sdtPr>
            <w:sdtContent>
              <w:ins w:author="BONGU CHANDU" w:id="40" w:date="2025-07-31T14:31:18Z">
                <w:sdt>
                  <w:sdtPr>
                    <w:id w:val="-1908620568"/>
                    <w:tag w:val="goog_rdk_1074"/>
                  </w:sdtPr>
                  <w:sdtContent>
                    <w:del w:author="Anonymous" w:id="12" w:date="2025-08-29T06:22:43Z"/>
                  </w:sdtContent>
                </w:sdt>
              </w:ins>
              <w:sdt>
                <w:sdtPr>
                  <w:id w:val="690125340"/>
                  <w:tag w:val="goog_rdk_107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Output: RxNorm Concept Unique Identifier (</w:delText>
                      </w:r>
                    </w:del>
                  </w:ins>
                </w:sdtContent>
              </w:sdt>
              <w:ins w:author="BONGU CHANDU" w:id="40" w:date="2025-07-31T14:31:18Z">
                <w:del w:author="Anonymous" w:id="12" w:date="2025-08-29T06:22:43Z">
                  <w:sdt>
                    <w:sdtPr>
                      <w:id w:val="-622017661"/>
                      <w:tag w:val="goog_rdk_1076"/>
                    </w:sdtPr>
                    <w:sdtContent>
                      <w:r w:rsidDel="00000000" w:rsidR="00000000" w:rsidRPr="00000000">
                        <w:rPr>
                          <w:rtl w:val="0"/>
                        </w:rPr>
                      </w:r>
                    </w:sdtContent>
                  </w:sdt>
                </w:del>
              </w:ins>
            </w:sdtContent>
          </w:sdt>
        </w:p>
      </w:sdtContent>
    </w:sdt>
    <w:sdt>
      <w:sdtPr>
        <w:id w:val="-1969955819"/>
        <w:tag w:val="goog_rdk_1082"/>
      </w:sdtPr>
      <w:sdtContent>
        <w:p w:rsidR="00000000" w:rsidDel="00000000" w:rsidP="00000000" w:rsidRDefault="00000000" w:rsidRPr="00000000" w14:paraId="0000012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55974776"/>
              <w:tag w:val="goog_rdk_1078"/>
            </w:sdtPr>
            <w:sdtContent>
              <w:ins w:author="BONGU CHANDU" w:id="40" w:date="2025-07-31T14:31:18Z">
                <w:sdt>
                  <w:sdtPr>
                    <w:id w:val="-1394763879"/>
                    <w:tag w:val="goog_rdk_1079"/>
                  </w:sdtPr>
                  <w:sdtContent>
                    <w:del w:author="Anonymous" w:id="12" w:date="2025-08-29T06:22:43Z"/>
                  </w:sdtContent>
                </w:sdt>
              </w:ins>
              <w:sdt>
                <w:sdtPr>
                  <w:id w:val="169950605"/>
                  <w:tag w:val="goog_rdk_108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w:delText>
                      </w:r>
                    </w:del>
                  </w:ins>
                </w:sdtContent>
              </w:sdt>
              <w:ins w:author="BONGU CHANDU" w:id="40" w:date="2025-07-31T14:31:18Z">
                <w:del w:author="Anonymous" w:id="12" w:date="2025-08-29T06:22:43Z">
                  <w:sdt>
                    <w:sdtPr>
                      <w:id w:val="1216190089"/>
                      <w:tag w:val="goog_rdk_1081"/>
                    </w:sdtPr>
                    <w:sdtContent>
                      <w:r w:rsidDel="00000000" w:rsidR="00000000" w:rsidRPr="00000000">
                        <w:rPr>
                          <w:rtl w:val="0"/>
                        </w:rPr>
                      </w:r>
                    </w:sdtContent>
                  </w:sdt>
                </w:del>
              </w:ins>
            </w:sdtContent>
          </w:sdt>
        </w:p>
      </w:sdtContent>
    </w:sdt>
    <w:sdt>
      <w:sdtPr>
        <w:id w:val="556195164"/>
        <w:tag w:val="goog_rdk_1086"/>
      </w:sdtPr>
      <w:sdtContent>
        <w:p w:rsidR="00000000" w:rsidDel="00000000" w:rsidP="00000000" w:rsidRDefault="00000000" w:rsidRPr="00000000" w14:paraId="0000012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57430014"/>
              <w:tag w:val="goog_rdk_1083"/>
            </w:sdtPr>
            <w:sdtContent>
              <w:ins w:author="BONGU CHANDU" w:id="40" w:date="2025-07-31T14:31:18Z">
                <w:sdt>
                  <w:sdtPr>
                    <w:id w:val="-1087634528"/>
                    <w:tag w:val="goog_rdk_1084"/>
                  </w:sdtPr>
                  <w:sdtContent>
                    <w:del w:author="Anonymous" w:id="12" w:date="2025-08-29T06:22:43Z"/>
                  </w:sdtContent>
                </w:sdt>
              </w:ins>
              <w:sdt>
                <w:sdtPr>
                  <w:id w:val="-168527667"/>
                  <w:tag w:val="goog_rdk_108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Used to uniquely identify the drug.</w:delText>
                      </w:r>
                    </w:del>
                  </w:ins>
                </w:sdtContent>
              </w:sdt>
              <w:ins w:author="BONGU CHANDU" w:id="40" w:date="2025-07-31T14:31:18Z">
                <w:del w:author="Anonymous" w:id="12" w:date="2025-08-29T06:22:43Z"/>
              </w:ins>
            </w:sdtContent>
          </w:sdt>
        </w:p>
      </w:sdtContent>
    </w:sdt>
    <w:sdt>
      <w:sdtPr>
        <w:id w:val="-849731748"/>
        <w:tag w:val="goog_rdk_1090"/>
      </w:sdtPr>
      <w:sdtContent>
        <w:p w:rsidR="00000000" w:rsidDel="00000000" w:rsidP="00000000" w:rsidRDefault="00000000" w:rsidRPr="00000000" w14:paraId="0000012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81153973"/>
              <w:tag w:val="goog_rdk_1087"/>
            </w:sdtPr>
            <w:sdtContent>
              <w:ins w:author="BONGU CHANDU" w:id="40" w:date="2025-07-31T14:31:18Z">
                <w:sdt>
                  <w:sdtPr>
                    <w:id w:val="-2073235126"/>
                    <w:tag w:val="goog_rdk_1088"/>
                  </w:sdtPr>
                  <w:sdtContent>
                    <w:del w:author="Anonymous" w:id="12" w:date="2025-08-29T06:22:43Z"/>
                  </w:sdtContent>
                </w:sdt>
              </w:ins>
              <w:sdt>
                <w:sdtPr>
                  <w:id w:val="1634439144"/>
                  <w:tag w:val="goog_rdk_108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2. get_dosage_forms(rxcui)</w:delText>
                      </w:r>
                    </w:del>
                  </w:ins>
                </w:sdtContent>
              </w:sdt>
              <w:ins w:author="BONGU CHANDU" w:id="40" w:date="2025-07-31T14:31:18Z">
                <w:del w:author="Anonymous" w:id="12" w:date="2025-08-29T06:22:43Z"/>
              </w:ins>
            </w:sdtContent>
          </w:sdt>
        </w:p>
      </w:sdtContent>
    </w:sdt>
    <w:sdt>
      <w:sdtPr>
        <w:id w:val="154005224"/>
        <w:tag w:val="goog_rdk_1094"/>
      </w:sdtPr>
      <w:sdtContent>
        <w:p w:rsidR="00000000" w:rsidDel="00000000" w:rsidP="00000000" w:rsidRDefault="00000000" w:rsidRPr="00000000" w14:paraId="0000013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55640930"/>
              <w:tag w:val="goog_rdk_1091"/>
            </w:sdtPr>
            <w:sdtContent>
              <w:ins w:author="BONGU CHANDU" w:id="40" w:date="2025-07-31T14:31:18Z">
                <w:sdt>
                  <w:sdtPr>
                    <w:id w:val="1664411908"/>
                    <w:tag w:val="goog_rdk_1092"/>
                  </w:sdtPr>
                  <w:sdtContent>
                    <w:del w:author="Anonymous" w:id="12" w:date="2025-08-29T06:22:43Z"/>
                  </w:sdtContent>
                </w:sdt>
              </w:ins>
              <w:sdt>
                <w:sdtPr>
                  <w:id w:val="42818269"/>
                  <w:tag w:val="goog_rdk_109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Calls: https://rxnav.nlm.nih.gov/REST/rxcui/&lt;rxcui&gt;/related.json?tty=SCD</w:delText>
                      </w:r>
                    </w:del>
                  </w:ins>
                </w:sdtContent>
              </w:sdt>
              <w:ins w:author="BONGU CHANDU" w:id="40" w:date="2025-07-31T14:31:18Z">
                <w:del w:author="Anonymous" w:id="12" w:date="2025-08-29T06:22:43Z"/>
              </w:ins>
            </w:sdtContent>
          </w:sdt>
        </w:p>
      </w:sdtContent>
    </w:sdt>
    <w:sdt>
      <w:sdtPr>
        <w:id w:val="1061319885"/>
        <w:tag w:val="goog_rdk_1098"/>
      </w:sdtPr>
      <w:sdtContent>
        <w:p w:rsidR="00000000" w:rsidDel="00000000" w:rsidP="00000000" w:rsidRDefault="00000000" w:rsidRPr="00000000" w14:paraId="00000131">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02975842"/>
              <w:tag w:val="goog_rdk_1095"/>
            </w:sdtPr>
            <w:sdtContent>
              <w:ins w:author="BONGU CHANDU" w:id="40" w:date="2025-07-31T14:31:18Z">
                <w:sdt>
                  <w:sdtPr>
                    <w:id w:val="-1295622830"/>
                    <w:tag w:val="goog_rdk_1096"/>
                  </w:sdtPr>
                  <w:sdtContent>
                    <w:del w:author="Anonymous" w:id="12" w:date="2025-08-29T06:22:43Z"/>
                  </w:sdtContent>
                </w:sdt>
              </w:ins>
              <w:sdt>
                <w:sdtPr>
                  <w:id w:val="1609578608"/>
                  <w:tag w:val="goog_rdk_109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Fetches </w:delText>
                      </w:r>
                    </w:del>
                  </w:ins>
                </w:sdtContent>
              </w:sdt>
              <w:ins w:author="BONGU CHANDU" w:id="40" w:date="2025-07-31T14:31:18Z">
                <w:del w:author="Anonymous" w:id="12" w:date="2025-08-29T06:22:43Z"/>
              </w:ins>
            </w:sdtContent>
          </w:sdt>
        </w:p>
      </w:sdtContent>
    </w:sdt>
    <w:sdt>
      <w:sdtPr>
        <w:id w:val="2039783667"/>
        <w:tag w:val="goog_rdk_1102"/>
      </w:sdtPr>
      <w:sdtContent>
        <w:p w:rsidR="00000000" w:rsidDel="00000000" w:rsidP="00000000" w:rsidRDefault="00000000" w:rsidRPr="00000000" w14:paraId="0000013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16442196"/>
              <w:tag w:val="goog_rdk_1099"/>
            </w:sdtPr>
            <w:sdtContent>
              <w:ins w:author="BONGU CHANDU" w:id="40" w:date="2025-07-31T14:31:18Z">
                <w:sdt>
                  <w:sdtPr>
                    <w:id w:val="1871868830"/>
                    <w:tag w:val="goog_rdk_1100"/>
                  </w:sdtPr>
                  <w:sdtContent>
                    <w:del w:author="Anonymous" w:id="12" w:date="2025-08-29T06:22:43Z"/>
                  </w:sdtContent>
                </w:sdt>
              </w:ins>
              <w:sdt>
                <w:sdtPr>
                  <w:id w:val="352904088"/>
                  <w:tag w:val="goog_rdk_110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info.</w:delText>
                      </w:r>
                    </w:del>
                  </w:ins>
                </w:sdtContent>
              </w:sdt>
              <w:ins w:author="BONGU CHANDU" w:id="40" w:date="2025-07-31T14:31:18Z">
                <w:del w:author="Anonymous" w:id="12" w:date="2025-08-29T06:22:43Z"/>
              </w:ins>
            </w:sdtContent>
          </w:sdt>
        </w:p>
      </w:sdtContent>
    </w:sdt>
    <w:sdt>
      <w:sdtPr>
        <w:id w:val="-197865169"/>
        <w:tag w:val="goog_rdk_1106"/>
      </w:sdtPr>
      <w:sdtContent>
        <w:p w:rsidR="00000000" w:rsidDel="00000000" w:rsidP="00000000" w:rsidRDefault="00000000" w:rsidRPr="00000000" w14:paraId="0000013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51173639"/>
              <w:tag w:val="goog_rdk_1103"/>
            </w:sdtPr>
            <w:sdtContent>
              <w:ins w:author="BONGU CHANDU" w:id="40" w:date="2025-07-31T14:31:18Z">
                <w:sdt>
                  <w:sdtPr>
                    <w:id w:val="1754496166"/>
                    <w:tag w:val="goog_rdk_1104"/>
                  </w:sdtPr>
                  <w:sdtContent>
                    <w:del w:author="Anonymous" w:id="12" w:date="2025-08-29T06:22:43Z"/>
                  </w:sdtContent>
                </w:sdt>
              </w:ins>
              <w:sdt>
                <w:sdtPr>
                  <w:id w:val="-948344140"/>
                  <w:tag w:val="goog_rdk_110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Output: List of valid dosage formulations (e.g., Paracetamol 500 MG Oral Tablet)</w:delText>
                      </w:r>
                    </w:del>
                  </w:ins>
                </w:sdtContent>
              </w:sdt>
              <w:ins w:author="BONGU CHANDU" w:id="40" w:date="2025-07-31T14:31:18Z">
                <w:del w:author="Anonymous" w:id="12" w:date="2025-08-29T06:22:43Z"/>
              </w:ins>
            </w:sdtContent>
          </w:sdt>
        </w:p>
      </w:sdtContent>
    </w:sdt>
    <w:sdt>
      <w:sdtPr>
        <w:id w:val="1925165994"/>
        <w:tag w:val="goog_rdk_1110"/>
      </w:sdtPr>
      <w:sdtContent>
        <w:p w:rsidR="00000000" w:rsidDel="00000000" w:rsidP="00000000" w:rsidRDefault="00000000" w:rsidRPr="00000000" w14:paraId="0000013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80609128"/>
              <w:tag w:val="goog_rdk_1107"/>
            </w:sdtPr>
            <w:sdtContent>
              <w:ins w:author="BONGU CHANDU" w:id="40" w:date="2025-07-31T14:31:18Z">
                <w:sdt>
                  <w:sdtPr>
                    <w:id w:val="-477577762"/>
                    <w:tag w:val="goog_rdk_1108"/>
                  </w:sdtPr>
                  <w:sdtContent>
                    <w:del w:author="Anonymous" w:id="12" w:date="2025-08-29T06:22:43Z"/>
                  </w:sdtContent>
                </w:sdt>
              </w:ins>
              <w:sdt>
                <w:sdtPr>
                  <w:id w:val="603387656"/>
                  <w:tag w:val="goog_rdk_110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part uses RxNorm to find alternative branded drugs with the same active ingredient.</w:delText>
                      </w:r>
                    </w:del>
                  </w:ins>
                </w:sdtContent>
              </w:sdt>
              <w:ins w:author="BONGU CHANDU" w:id="40" w:date="2025-07-31T14:31:18Z">
                <w:del w:author="Anonymous" w:id="12" w:date="2025-08-29T06:22:43Z"/>
              </w:ins>
            </w:sdtContent>
          </w:sdt>
        </w:p>
      </w:sdtContent>
    </w:sdt>
    <w:sdt>
      <w:sdtPr>
        <w:id w:val="831003739"/>
        <w:tag w:val="goog_rdk_1114"/>
      </w:sdtPr>
      <w:sdtContent>
        <w:p w:rsidR="00000000" w:rsidDel="00000000" w:rsidP="00000000" w:rsidRDefault="00000000" w:rsidRPr="00000000" w14:paraId="0000013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05502812"/>
              <w:tag w:val="goog_rdk_1111"/>
            </w:sdtPr>
            <w:sdtContent>
              <w:ins w:author="BONGU CHANDU" w:id="40" w:date="2025-07-31T14:31:18Z">
                <w:sdt>
                  <w:sdtPr>
                    <w:id w:val="-631846444"/>
                    <w:tag w:val="goog_rdk_1112"/>
                  </w:sdtPr>
                  <w:sdtContent>
                    <w:del w:author="Anonymous" w:id="12" w:date="2025-08-29T06:22:43Z"/>
                  </w:sdtContent>
                </w:sdt>
              </w:ins>
              <w:sdt>
                <w:sdtPr>
                  <w:id w:val="280102592"/>
                  <w:tag w:val="goog_rdk_111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Relevant Function:</w:delText>
                      </w:r>
                    </w:del>
                  </w:ins>
                </w:sdtContent>
              </w:sdt>
              <w:ins w:author="BONGU CHANDU" w:id="40" w:date="2025-07-31T14:31:18Z">
                <w:del w:author="Anonymous" w:id="12" w:date="2025-08-29T06:22:43Z"/>
              </w:ins>
            </w:sdtContent>
          </w:sdt>
        </w:p>
      </w:sdtContent>
    </w:sdt>
    <w:sdt>
      <w:sdtPr>
        <w:id w:val="283364647"/>
        <w:tag w:val="goog_rdk_1118"/>
      </w:sdtPr>
      <w:sdtContent>
        <w:p w:rsidR="00000000" w:rsidDel="00000000" w:rsidP="00000000" w:rsidRDefault="00000000" w:rsidRPr="00000000" w14:paraId="0000013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16102315"/>
              <w:tag w:val="goog_rdk_1115"/>
            </w:sdtPr>
            <w:sdtContent>
              <w:ins w:author="BONGU CHANDU" w:id="40" w:date="2025-07-31T14:31:18Z">
                <w:sdt>
                  <w:sdtPr>
                    <w:id w:val="556457457"/>
                    <w:tag w:val="goog_rdk_1116"/>
                  </w:sdtPr>
                  <w:sdtContent>
                    <w:del w:author="Anonymous" w:id="12" w:date="2025-08-29T06:22:43Z"/>
                  </w:sdtContent>
                </w:sdt>
              </w:ins>
              <w:sdt>
                <w:sdtPr>
                  <w:id w:val="1847193354"/>
                  <w:tag w:val="goog_rdk_111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get_alternatives(rxcui)</w:delText>
                      </w:r>
                    </w:del>
                  </w:ins>
                </w:sdtContent>
              </w:sdt>
              <w:ins w:author="BONGU CHANDU" w:id="40" w:date="2025-07-31T14:31:18Z">
                <w:del w:author="Anonymous" w:id="12" w:date="2025-08-29T06:22:43Z"/>
              </w:ins>
            </w:sdtContent>
          </w:sdt>
        </w:p>
      </w:sdtContent>
    </w:sdt>
    <w:sdt>
      <w:sdtPr>
        <w:id w:val="187460048"/>
        <w:tag w:val="goog_rdk_1122"/>
      </w:sdtPr>
      <w:sdtContent>
        <w:p w:rsidR="00000000" w:rsidDel="00000000" w:rsidP="00000000" w:rsidRDefault="00000000" w:rsidRPr="00000000" w14:paraId="0000013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30679218"/>
              <w:tag w:val="goog_rdk_1119"/>
            </w:sdtPr>
            <w:sdtContent>
              <w:ins w:author="BONGU CHANDU" w:id="40" w:date="2025-07-31T14:31:18Z">
                <w:sdt>
                  <w:sdtPr>
                    <w:id w:val="-1753806498"/>
                    <w:tag w:val="goog_rdk_1120"/>
                  </w:sdtPr>
                  <w:sdtContent>
                    <w:del w:author="Anonymous" w:id="12" w:date="2025-08-29T06:22:43Z"/>
                  </w:sdtContent>
                </w:sdt>
              </w:ins>
              <w:sdt>
                <w:sdtPr>
                  <w:id w:val="-1170356390"/>
                  <w:tag w:val="goog_rdk_112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Step 1: Find </w:delText>
                      </w:r>
                    </w:del>
                  </w:ins>
                </w:sdtContent>
              </w:sdt>
              <w:ins w:author="BONGU CHANDU" w:id="40" w:date="2025-07-31T14:31:18Z">
                <w:del w:author="Anonymous" w:id="12" w:date="2025-08-29T06:22:43Z"/>
              </w:ins>
            </w:sdtContent>
          </w:sdt>
        </w:p>
      </w:sdtContent>
    </w:sdt>
    <w:sdt>
      <w:sdtPr>
        <w:id w:val="1107367835"/>
        <w:tag w:val="goog_rdk_1126"/>
      </w:sdtPr>
      <w:sdtContent>
        <w:p w:rsidR="00000000" w:rsidDel="00000000" w:rsidP="00000000" w:rsidRDefault="00000000" w:rsidRPr="00000000" w14:paraId="0000013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84639857"/>
              <w:tag w:val="goog_rdk_1123"/>
            </w:sdtPr>
            <w:sdtContent>
              <w:ins w:author="BONGU CHANDU" w:id="40" w:date="2025-07-31T14:31:18Z">
                <w:sdt>
                  <w:sdtPr>
                    <w:id w:val="-1297083488"/>
                    <w:tag w:val="goog_rdk_1124"/>
                  </w:sdtPr>
                  <w:sdtContent>
                    <w:del w:author="Anonymous" w:id="12" w:date="2025-08-29T06:22:43Z"/>
                  </w:sdtContent>
                </w:sdt>
              </w:ins>
              <w:sdt>
                <w:sdtPr>
                  <w:id w:val="-1909319852"/>
                  <w:tag w:val="goog_rdk_112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 using:</w:delText>
                      </w:r>
                    </w:del>
                  </w:ins>
                </w:sdtContent>
              </w:sdt>
              <w:ins w:author="BONGU CHANDU" w:id="40" w:date="2025-07-31T14:31:18Z">
                <w:del w:author="Anonymous" w:id="12" w:date="2025-08-29T06:22:43Z"/>
              </w:ins>
            </w:sdtContent>
          </w:sdt>
        </w:p>
      </w:sdtContent>
    </w:sdt>
    <w:sdt>
      <w:sdtPr>
        <w:id w:val="-1905492053"/>
        <w:tag w:val="goog_rdk_1130"/>
      </w:sdtPr>
      <w:sdtContent>
        <w:p w:rsidR="00000000" w:rsidDel="00000000" w:rsidP="00000000" w:rsidRDefault="00000000" w:rsidRPr="00000000" w14:paraId="0000013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25101185"/>
              <w:tag w:val="goog_rdk_1127"/>
            </w:sdtPr>
            <w:sdtContent>
              <w:ins w:author="BONGU CHANDU" w:id="40" w:date="2025-07-31T14:31:18Z">
                <w:sdt>
                  <w:sdtPr>
                    <w:id w:val="-366649391"/>
                    <w:tag w:val="goog_rdk_1128"/>
                  </w:sdtPr>
                  <w:sdtContent>
                    <w:del w:author="Anonymous" w:id="12" w:date="2025-08-29T06:22:43Z"/>
                  </w:sdtContent>
                </w:sdt>
              </w:ins>
              <w:sdt>
                <w:sdtPr>
                  <w:id w:val="1795417029"/>
                  <w:tag w:val="goog_rdk_112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https://rxnav.nlm.nih.gov/REST/rxcui/&lt;rxcui&gt;/related.json?tty=IN</w:delText>
                      </w:r>
                    </w:del>
                  </w:ins>
                </w:sdtContent>
              </w:sdt>
              <w:ins w:author="BONGU CHANDU" w:id="40" w:date="2025-07-31T14:31:18Z">
                <w:del w:author="Anonymous" w:id="12" w:date="2025-08-29T06:22:43Z"/>
              </w:ins>
            </w:sdtContent>
          </w:sdt>
        </w:p>
      </w:sdtContent>
    </w:sdt>
    <w:sdt>
      <w:sdtPr>
        <w:id w:val="-687459606"/>
        <w:tag w:val="goog_rdk_1134"/>
      </w:sdtPr>
      <w:sdtContent>
        <w:p w:rsidR="00000000" w:rsidDel="00000000" w:rsidP="00000000" w:rsidRDefault="00000000" w:rsidRPr="00000000" w14:paraId="0000013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133423460"/>
              <w:tag w:val="goog_rdk_1131"/>
            </w:sdtPr>
            <w:sdtContent>
              <w:ins w:author="BONGU CHANDU" w:id="40" w:date="2025-07-31T14:31:18Z">
                <w:sdt>
                  <w:sdtPr>
                    <w:id w:val="-1131001465"/>
                    <w:tag w:val="goog_rdk_1132"/>
                  </w:sdtPr>
                  <w:sdtContent>
                    <w:del w:author="Anonymous" w:id="12" w:date="2025-08-29T06:22:43Z"/>
                  </w:sdtContent>
                </w:sdt>
              </w:ins>
              <w:sdt>
                <w:sdtPr>
                  <w:id w:val="1948186577"/>
                  <w:tag w:val="goog_rdk_113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Step 2: Use ingredient RxCUI to get branded drugs:</w:delText>
                      </w:r>
                    </w:del>
                  </w:ins>
                </w:sdtContent>
              </w:sdt>
              <w:ins w:author="BONGU CHANDU" w:id="40" w:date="2025-07-31T14:31:18Z">
                <w:del w:author="Anonymous" w:id="12" w:date="2025-08-29T06:22:43Z"/>
              </w:ins>
            </w:sdtContent>
          </w:sdt>
        </w:p>
      </w:sdtContent>
    </w:sdt>
    <w:sdt>
      <w:sdtPr>
        <w:id w:val="-801788425"/>
        <w:tag w:val="goog_rdk_1138"/>
      </w:sdtPr>
      <w:sdtContent>
        <w:p w:rsidR="00000000" w:rsidDel="00000000" w:rsidP="00000000" w:rsidRDefault="00000000" w:rsidRPr="00000000" w14:paraId="0000013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96755960"/>
              <w:tag w:val="goog_rdk_1135"/>
            </w:sdtPr>
            <w:sdtContent>
              <w:ins w:author="BONGU CHANDU" w:id="40" w:date="2025-07-31T14:31:18Z">
                <w:sdt>
                  <w:sdtPr>
                    <w:id w:val="-1685079853"/>
                    <w:tag w:val="goog_rdk_1136"/>
                  </w:sdtPr>
                  <w:sdtContent>
                    <w:del w:author="Anonymous" w:id="12" w:date="2025-08-29T06:22:43Z"/>
                  </w:sdtContent>
                </w:sdt>
              </w:ins>
              <w:sdt>
                <w:sdtPr>
                  <w:id w:val="853967954"/>
                  <w:tag w:val="goog_rdk_113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https://rxnav.nlm.nih.gov/REST/rxcui/&lt;ingredient_rxcui&gt;/related.json?tty=SBD</w:delText>
                      </w:r>
                    </w:del>
                  </w:ins>
                </w:sdtContent>
              </w:sdt>
              <w:ins w:author="BONGU CHANDU" w:id="40" w:date="2025-07-31T14:31:18Z">
                <w:del w:author="Anonymous" w:id="12" w:date="2025-08-29T06:22:43Z"/>
              </w:ins>
            </w:sdtContent>
          </w:sdt>
        </w:p>
      </w:sdtContent>
    </w:sdt>
    <w:sdt>
      <w:sdtPr>
        <w:id w:val="-1029148143"/>
        <w:tag w:val="goog_rdk_1142"/>
      </w:sdtPr>
      <w:sdtContent>
        <w:p w:rsidR="00000000" w:rsidDel="00000000" w:rsidP="00000000" w:rsidRDefault="00000000" w:rsidRPr="00000000" w14:paraId="0000013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571048076"/>
              <w:tag w:val="goog_rdk_1139"/>
            </w:sdtPr>
            <w:sdtContent>
              <w:ins w:author="BONGU CHANDU" w:id="40" w:date="2025-07-31T14:31:18Z">
                <w:sdt>
                  <w:sdtPr>
                    <w:id w:val="593486749"/>
                    <w:tag w:val="goog_rdk_1140"/>
                  </w:sdtPr>
                  <w:sdtContent>
                    <w:del w:author="Anonymous" w:id="12" w:date="2025-08-29T06:22:43Z"/>
                  </w:sdtContent>
                </w:sdt>
              </w:ins>
              <w:sdt>
                <w:sdtPr>
                  <w:id w:val="433353311"/>
                  <w:tag w:val="goog_rdk_114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Output: List of alternative drug names (e.g., brands like Crocin, Tylenol, etc.)</w:delText>
                      </w:r>
                    </w:del>
                  </w:ins>
                </w:sdtContent>
              </w:sdt>
              <w:ins w:author="BONGU CHANDU" w:id="40" w:date="2025-07-31T14:31:18Z">
                <w:del w:author="Anonymous" w:id="12" w:date="2025-08-29T06:22:43Z"/>
              </w:ins>
            </w:sdtContent>
          </w:sdt>
        </w:p>
      </w:sdtContent>
    </w:sdt>
    <w:sdt>
      <w:sdtPr>
        <w:id w:val="824134214"/>
        <w:tag w:val="goog_rdk_1145"/>
      </w:sdtPr>
      <w:sdtContent>
        <w:p w:rsidR="00000000" w:rsidDel="00000000" w:rsidP="00000000" w:rsidRDefault="00000000" w:rsidRPr="00000000" w14:paraId="0000013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34112528"/>
              <w:tag w:val="goog_rdk_1143"/>
            </w:sdtPr>
            <w:sdtContent>
              <w:ins w:author="BONGU CHANDU" w:id="40" w:date="2025-07-31T14:31:18Z">
                <w:sdt>
                  <w:sdtPr>
                    <w:id w:val="-909279203"/>
                    <w:tag w:val="goog_rdk_1144"/>
                  </w:sdtPr>
                  <w:sdtContent>
                    <w:del w:author="Anonymous" w:id="12" w:date="2025-08-29T06:22:43Z">
                      <w:r w:rsidDel="00000000" w:rsidR="00000000" w:rsidRPr="00000000">
                        <w:rPr>
                          <w:rtl w:val="0"/>
                        </w:rPr>
                      </w:r>
                    </w:del>
                  </w:sdtContent>
                </w:sdt>
              </w:ins>
            </w:sdtContent>
          </w:sdt>
        </w:p>
      </w:sdtContent>
    </w:sdt>
    <w:sdt>
      <w:sdtPr>
        <w:id w:val="184390928"/>
        <w:tag w:val="goog_rdk_1149"/>
      </w:sdtPr>
      <w:sdtContent>
        <w:p w:rsidR="00000000" w:rsidDel="00000000" w:rsidP="00000000" w:rsidRDefault="00000000" w:rsidRPr="00000000" w14:paraId="0000013E">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44848673"/>
              <w:tag w:val="goog_rdk_1146"/>
            </w:sdtPr>
            <w:sdtContent>
              <w:ins w:author="BONGU CHANDU" w:id="40" w:date="2025-07-31T14:31:18Z">
                <w:sdt>
                  <w:sdtPr>
                    <w:id w:val="-376852847"/>
                    <w:tag w:val="goog_rdk_1147"/>
                  </w:sdtPr>
                  <w:sdtContent>
                    <w:del w:author="Anonymous" w:id="12" w:date="2025-08-29T06:22:43Z"/>
                  </w:sdtContent>
                </w:sdt>
              </w:ins>
              <w:sdt>
                <w:sdtPr>
                  <w:id w:val="-151331316"/>
                  <w:tag w:val="goog_rdk_114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Python script extracts medicine names, dosages, and forms from user input using a medical NER model and regex fallback. It cleans drug names, fetches RxCUI identifiers from RxNorm API, retrieves correct dosage forms, and suggests branded alternatives. It also allows user interaction through the console for real-time processing based on entered medication details and patient age.</w:delText>
                      </w:r>
                    </w:del>
                  </w:ins>
                </w:sdtContent>
              </w:sdt>
              <w:ins w:author="BONGU CHANDU" w:id="40" w:date="2025-07-31T14:31:18Z">
                <w:del w:author="Anonymous" w:id="12" w:date="2025-08-29T06:22:43Z"/>
              </w:ins>
            </w:sdtContent>
          </w:sdt>
        </w:p>
      </w:sdtContent>
    </w:sdt>
    <w:sdt>
      <w:sdtPr>
        <w:id w:val="1546269336"/>
        <w:tag w:val="goog_rdk_1153"/>
      </w:sdtPr>
      <w:sdtContent>
        <w:p w:rsidR="00000000" w:rsidDel="00000000" w:rsidP="00000000" w:rsidRDefault="00000000" w:rsidRPr="00000000" w14:paraId="0000013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7094229"/>
              <w:tag w:val="goog_rdk_1150"/>
            </w:sdtPr>
            <w:sdtContent>
              <w:ins w:author="BONGU CHANDU" w:id="40" w:date="2025-07-31T14:31:18Z">
                <w:sdt>
                  <w:sdtPr>
                    <w:id w:val="34550714"/>
                    <w:tag w:val="goog_rdk_1151"/>
                  </w:sdtPr>
                  <w:sdtContent>
                    <w:del w:author="Anonymous" w:id="12" w:date="2025-08-29T06:22:43Z"/>
                  </w:sdtContent>
                </w:sdt>
              </w:ins>
              <w:sdt>
                <w:sdtPr>
                  <w:id w:val="607430455"/>
                  <w:tag w:val="goog_rdk_1152"/>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milestone establishes the complete application pipeline from backend logic to frontend accessibility.</w:delText>
                      </w:r>
                    </w:del>
                  </w:ins>
                </w:sdtContent>
              </w:sdt>
              <w:ins w:author="BONGU CHANDU" w:id="40" w:date="2025-07-31T14:31:18Z">
                <w:del w:author="Anonymous" w:id="12" w:date="2025-08-29T06:22:43Z"/>
              </w:ins>
            </w:sdtContent>
          </w:sdt>
        </w:p>
      </w:sdtContent>
    </w:sdt>
    <w:sdt>
      <w:sdtPr>
        <w:id w:val="-642189176"/>
        <w:tag w:val="goog_rdk_1157"/>
      </w:sdtPr>
      <w:sdtContent>
        <w:p w:rsidR="00000000" w:rsidDel="00000000" w:rsidP="00000000" w:rsidRDefault="00000000" w:rsidRPr="00000000" w14:paraId="0000014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47454333"/>
              <w:tag w:val="goog_rdk_1154"/>
            </w:sdtPr>
            <w:sdtContent>
              <w:ins w:author="BONGU CHANDU" w:id="40" w:date="2025-07-31T14:31:18Z">
                <w:sdt>
                  <w:sdtPr>
                    <w:id w:val="-1877627956"/>
                    <w:tag w:val="goog_rdk_1155"/>
                  </w:sdtPr>
                  <w:sdtContent>
                    <w:del w:author="Anonymous" w:id="12" w:date="2025-08-29T06:22:43Z"/>
                  </w:sdtContent>
                </w:sdt>
              </w:ins>
              <w:sdt>
                <w:sdtPr>
                  <w:id w:val="-1189134835"/>
                  <w:tag w:val="goog_rdk_1156"/>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backend is built using FastAPI, a high-performance web framework. It exposes two key API endpoints:</w:delText>
                      </w:r>
                    </w:del>
                  </w:ins>
                </w:sdtContent>
              </w:sdt>
              <w:ins w:author="BONGU CHANDU" w:id="40" w:date="2025-07-31T14:31:18Z">
                <w:del w:author="Anonymous" w:id="12" w:date="2025-08-29T06:22:43Z"/>
              </w:ins>
            </w:sdtContent>
          </w:sdt>
        </w:p>
      </w:sdtContent>
    </w:sdt>
    <w:sdt>
      <w:sdtPr>
        <w:id w:val="-519878690"/>
        <w:tag w:val="goog_rdk_1160"/>
      </w:sdtPr>
      <w:sdtContent>
        <w:p w:rsidR="00000000" w:rsidDel="00000000" w:rsidP="00000000" w:rsidRDefault="00000000" w:rsidRPr="00000000" w14:paraId="0000014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07246590"/>
              <w:tag w:val="goog_rdk_1158"/>
            </w:sdtPr>
            <w:sdtContent>
              <w:ins w:author="BONGU CHANDU" w:id="40" w:date="2025-07-31T14:31:18Z">
                <w:sdt>
                  <w:sdtPr>
                    <w:id w:val="-1919747680"/>
                    <w:tag w:val="goog_rdk_1159"/>
                  </w:sdtPr>
                  <w:sdtContent>
                    <w:del w:author="Anonymous" w:id="12" w:date="2025-08-29T06:22:43Z">
                      <w:r w:rsidDel="00000000" w:rsidR="00000000" w:rsidRPr="00000000">
                        <w:rPr>
                          <w:rtl w:val="0"/>
                        </w:rPr>
                      </w:r>
                    </w:del>
                  </w:sdtContent>
                </w:sdt>
              </w:ins>
            </w:sdtContent>
          </w:sdt>
        </w:p>
      </w:sdtContent>
    </w:sdt>
    <w:sdt>
      <w:sdtPr>
        <w:id w:val="-2024877404"/>
        <w:tag w:val="goog_rdk_1164"/>
      </w:sdtPr>
      <w:sdtContent>
        <w:p w:rsidR="00000000" w:rsidDel="00000000" w:rsidP="00000000" w:rsidRDefault="00000000" w:rsidRPr="00000000" w14:paraId="0000014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2249962"/>
              <w:tag w:val="goog_rdk_1161"/>
            </w:sdtPr>
            <w:sdtContent>
              <w:ins w:author="BONGU CHANDU" w:id="40" w:date="2025-07-31T14:31:18Z">
                <w:sdt>
                  <w:sdtPr>
                    <w:id w:val="2061530535"/>
                    <w:tag w:val="goog_rdk_1162"/>
                  </w:sdtPr>
                  <w:sdtContent>
                    <w:del w:author="Anonymous" w:id="12" w:date="2025-08-29T06:22:43Z"/>
                  </w:sdtContent>
                </w:sdt>
              </w:ins>
              <w:sdt>
                <w:sdtPr>
                  <w:id w:val="-1004490741"/>
                  <w:tag w:val="goog_rdk_116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Takes a prescription text, uses IBM Watson NLU for natural language understanding, extracts drug names, maps them to standardized RxCUIs, and checks for potential drug-drug interactions using a preloaded dataset (ddi_mapped_with_rxcui.csv). It then returns detailed interaction alerts including natural language explanations powered by IBM's NLU.</w:delText>
                      </w:r>
                    </w:del>
                  </w:ins>
                </w:sdtContent>
              </w:sdt>
              <w:ins w:author="BONGU CHANDU" w:id="40" w:date="2025-07-31T14:31:18Z">
                <w:del w:author="Anonymous" w:id="12" w:date="2025-08-29T06:22:43Z"/>
              </w:ins>
            </w:sdtContent>
          </w:sdt>
        </w:p>
      </w:sdtContent>
    </w:sdt>
    <w:sdt>
      <w:sdtPr>
        <w:id w:val="867027266"/>
        <w:tag w:val="goog_rdk_1167"/>
      </w:sdtPr>
      <w:sdtContent>
        <w:p w:rsidR="00000000" w:rsidDel="00000000" w:rsidP="00000000" w:rsidRDefault="00000000" w:rsidRPr="00000000" w14:paraId="0000014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56639020"/>
              <w:tag w:val="goog_rdk_1165"/>
            </w:sdtPr>
            <w:sdtContent>
              <w:ins w:author="BONGU CHANDU" w:id="40" w:date="2025-07-31T14:31:18Z">
                <w:sdt>
                  <w:sdtPr>
                    <w:id w:val="-121518512"/>
                    <w:tag w:val="goog_rdk_1166"/>
                  </w:sdtPr>
                  <w:sdtContent>
                    <w:del w:author="Anonymous" w:id="12" w:date="2025-08-29T06:22:43Z">
                      <w:r w:rsidDel="00000000" w:rsidR="00000000" w:rsidRPr="00000000">
                        <w:rPr>
                          <w:rtl w:val="0"/>
                        </w:rPr>
                      </w:r>
                    </w:del>
                  </w:sdtContent>
                </w:sdt>
              </w:ins>
            </w:sdtContent>
          </w:sdt>
        </w:p>
      </w:sdtContent>
    </w:sdt>
    <w:sdt>
      <w:sdtPr>
        <w:id w:val="1669348067"/>
        <w:tag w:val="goog_rdk_1170"/>
      </w:sdtPr>
      <w:sdtContent>
        <w:p w:rsidR="00000000" w:rsidDel="00000000" w:rsidP="00000000" w:rsidRDefault="00000000" w:rsidRPr="00000000" w14:paraId="0000014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99675112"/>
              <w:tag w:val="goog_rdk_1168"/>
            </w:sdtPr>
            <w:sdtContent>
              <w:ins w:author="BONGU CHANDU" w:id="40" w:date="2025-07-31T14:31:18Z">
                <w:sdt>
                  <w:sdtPr>
                    <w:id w:val="-1774070424"/>
                    <w:tag w:val="goog_rdk_1169"/>
                  </w:sdtPr>
                  <w:sdtContent>
                    <w:del w:author="Anonymous" w:id="12" w:date="2025-08-29T06:22:43Z">
                      <w:r w:rsidDel="00000000" w:rsidR="00000000" w:rsidRPr="00000000">
                        <w:rPr>
                          <w:rtl w:val="0"/>
                        </w:rPr>
                      </w:r>
                    </w:del>
                  </w:sdtContent>
                </w:sdt>
              </w:ins>
            </w:sdtContent>
          </w:sdt>
        </w:p>
      </w:sdtContent>
    </w:sdt>
    <w:sdt>
      <w:sdtPr>
        <w:id w:val="1434587412"/>
        <w:tag w:val="goog_rdk_1174"/>
      </w:sdtPr>
      <w:sdtContent>
        <w:p w:rsidR="00000000" w:rsidDel="00000000" w:rsidP="00000000" w:rsidRDefault="00000000" w:rsidRPr="00000000" w14:paraId="0000014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85944814"/>
              <w:tag w:val="goog_rdk_1171"/>
            </w:sdtPr>
            <w:sdtContent>
              <w:ins w:author="BONGU CHANDU" w:id="40" w:date="2025-07-31T14:31:18Z">
                <w:sdt>
                  <w:sdtPr>
                    <w:id w:val="-296009629"/>
                    <w:tag w:val="goog_rdk_1172"/>
                  </w:sdtPr>
                  <w:sdtContent>
                    <w:del w:author="Anonymous" w:id="12" w:date="2025-08-29T06:22:43Z"/>
                  </w:sdtContent>
                </w:sdt>
              </w:ins>
              <w:sdt>
                <w:sdtPr>
                  <w:id w:val="-710474529"/>
                  <w:tag w:val="goog_rdk_117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Accepts a prescription text and patient's age. It extracts medicine names and dosages, then compares them with recommended values. If incorrect, the system suggests adjustments and safe alternatives.</w:delText>
                      </w:r>
                    </w:del>
                  </w:ins>
                </w:sdtContent>
              </w:sdt>
              <w:ins w:author="BONGU CHANDU" w:id="40" w:date="2025-07-31T14:31:18Z">
                <w:del w:author="Anonymous" w:id="12" w:date="2025-08-29T06:22:43Z"/>
              </w:ins>
            </w:sdtContent>
          </w:sdt>
        </w:p>
      </w:sdtContent>
    </w:sdt>
    <w:sdt>
      <w:sdtPr>
        <w:id w:val="354884528"/>
        <w:tag w:val="goog_rdk_1177"/>
      </w:sdtPr>
      <w:sdtContent>
        <w:p w:rsidR="00000000" w:rsidDel="00000000" w:rsidP="00000000" w:rsidRDefault="00000000" w:rsidRPr="00000000" w14:paraId="0000014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36060436"/>
              <w:tag w:val="goog_rdk_1175"/>
            </w:sdtPr>
            <w:sdtContent>
              <w:ins w:author="BONGU CHANDU" w:id="40" w:date="2025-07-31T14:31:18Z">
                <w:sdt>
                  <w:sdtPr>
                    <w:id w:val="-41240065"/>
                    <w:tag w:val="goog_rdk_1176"/>
                  </w:sdtPr>
                  <w:sdtContent>
                    <w:del w:author="Anonymous" w:id="12" w:date="2025-08-29T06:22:43Z">
                      <w:r w:rsidDel="00000000" w:rsidR="00000000" w:rsidRPr="00000000">
                        <w:rPr>
                          <w:rtl w:val="0"/>
                        </w:rPr>
                      </w:r>
                    </w:del>
                  </w:sdtContent>
                </w:sdt>
              </w:ins>
            </w:sdtContent>
          </w:sdt>
        </w:p>
      </w:sdtContent>
    </w:sdt>
    <w:sdt>
      <w:sdtPr>
        <w:id w:val="750938559"/>
        <w:tag w:val="goog_rdk_1181"/>
      </w:sdtPr>
      <w:sdtContent>
        <w:p w:rsidR="00000000" w:rsidDel="00000000" w:rsidP="00000000" w:rsidRDefault="00000000" w:rsidRPr="00000000" w14:paraId="0000014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91309920"/>
              <w:tag w:val="goog_rdk_1178"/>
            </w:sdtPr>
            <w:sdtContent>
              <w:ins w:author="BONGU CHANDU" w:id="40" w:date="2025-07-31T14:31:18Z">
                <w:sdt>
                  <w:sdtPr>
                    <w:id w:val="1385758627"/>
                    <w:tag w:val="goog_rdk_1179"/>
                  </w:sdtPr>
                  <w:sdtContent>
                    <w:del w:author="Anonymous" w:id="12" w:date="2025-08-29T06:22:43Z"/>
                  </w:sdtContent>
                </w:sdt>
              </w:ins>
              <w:sdt>
                <w:sdtPr>
                  <w:id w:val="1926838994"/>
                  <w:tag w:val="goog_rdk_118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Both endpoints handle error cases robustly using FastAPI's HTTP exception system, and data models are defined using pydantic.BaseModel for validation and clarity.</w:delText>
                      </w:r>
                    </w:del>
                  </w:ins>
                </w:sdtContent>
              </w:sdt>
              <w:ins w:author="BONGU CHANDU" w:id="40" w:date="2025-07-31T14:31:18Z">
                <w:del w:author="Anonymous" w:id="12" w:date="2025-08-29T06:22:43Z"/>
              </w:ins>
            </w:sdtContent>
          </w:sdt>
        </w:p>
      </w:sdtContent>
    </w:sdt>
    <w:sdt>
      <w:sdtPr>
        <w:id w:val="-507671667"/>
        <w:tag w:val="goog_rdk_1185"/>
      </w:sdtPr>
      <w:sdtContent>
        <w:p w:rsidR="00000000" w:rsidDel="00000000" w:rsidP="00000000" w:rsidRDefault="00000000" w:rsidRPr="00000000" w14:paraId="0000014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079392246"/>
              <w:tag w:val="goog_rdk_1182"/>
            </w:sdtPr>
            <w:sdtContent>
              <w:ins w:author="BONGU CHANDU" w:id="40" w:date="2025-07-31T14:31:18Z">
                <w:sdt>
                  <w:sdtPr>
                    <w:id w:val="688754736"/>
                    <w:tag w:val="goog_rdk_1183"/>
                  </w:sdtPr>
                  <w:sdtContent>
                    <w:del w:author="Anonymous" w:id="12" w:date="2025-08-29T06:22:43Z"/>
                  </w:sdtContent>
                </w:sdt>
              </w:ins>
              <w:sdt>
                <w:sdtPr>
                  <w:id w:val="363761964"/>
                  <w:tag w:val="goog_rdk_118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To run your FastAPI app, use the following command in your terminal (from the directory where your main.py file is located):</w:delText>
                      </w:r>
                    </w:del>
                  </w:ins>
                </w:sdtContent>
              </w:sdt>
              <w:ins w:author="BONGU CHANDU" w:id="40" w:date="2025-07-31T14:31:18Z">
                <w:del w:author="Anonymous" w:id="12" w:date="2025-08-29T06:22:43Z"/>
              </w:ins>
            </w:sdtContent>
          </w:sdt>
        </w:p>
      </w:sdtContent>
    </w:sdt>
    <w:sdt>
      <w:sdtPr>
        <w:id w:val="1560809040"/>
        <w:tag w:val="goog_rdk_1189"/>
      </w:sdtPr>
      <w:sdtContent>
        <w:p w:rsidR="00000000" w:rsidDel="00000000" w:rsidP="00000000" w:rsidRDefault="00000000" w:rsidRPr="00000000" w14:paraId="0000014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917301438"/>
              <w:tag w:val="goog_rdk_1186"/>
            </w:sdtPr>
            <w:sdtContent>
              <w:ins w:author="BONGU CHANDU" w:id="40" w:date="2025-07-31T14:31:18Z">
                <w:sdt>
                  <w:sdtPr>
                    <w:id w:val="-16829195"/>
                    <w:tag w:val="goog_rdk_1187"/>
                  </w:sdtPr>
                  <w:sdtContent>
                    <w:del w:author="Anonymous" w:id="12" w:date="2025-08-29T06:22:43Z"/>
                  </w:sdtContent>
                </w:sdt>
              </w:ins>
              <w:sdt>
                <w:sdtPr>
                  <w:id w:val="1335249737"/>
                  <w:tag w:val="goog_rdk_118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uvicorn api:app –reload</w:delText>
                      </w:r>
                    </w:del>
                  </w:ins>
                </w:sdtContent>
              </w:sdt>
              <w:ins w:author="BONGU CHANDU" w:id="40" w:date="2025-07-31T14:31:18Z">
                <w:del w:author="Anonymous" w:id="12" w:date="2025-08-29T06:22:43Z"/>
              </w:ins>
            </w:sdtContent>
          </w:sdt>
        </w:p>
      </w:sdtContent>
    </w:sdt>
    <w:sdt>
      <w:sdtPr>
        <w:id w:val="2121269462"/>
        <w:tag w:val="goog_rdk_1192"/>
      </w:sdtPr>
      <w:sdtContent>
        <w:p w:rsidR="00000000" w:rsidDel="00000000" w:rsidP="00000000" w:rsidRDefault="00000000" w:rsidRPr="00000000" w14:paraId="0000014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385172316"/>
              <w:tag w:val="goog_rdk_1190"/>
            </w:sdtPr>
            <w:sdtContent>
              <w:ins w:author="BONGU CHANDU" w:id="40" w:date="2025-07-31T14:31:18Z">
                <w:sdt>
                  <w:sdtPr>
                    <w:id w:val="451894661"/>
                    <w:tag w:val="goog_rdk_1191"/>
                  </w:sdtPr>
                  <w:sdtContent>
                    <w:del w:author="Anonymous" w:id="12" w:date="2025-08-29T06:22:43Z">
                      <w:r w:rsidDel="00000000" w:rsidR="00000000" w:rsidRPr="00000000">
                        <w:rPr>
                          <w:rtl w:val="0"/>
                        </w:rPr>
                      </w:r>
                    </w:del>
                  </w:sdtContent>
                </w:sdt>
              </w:ins>
            </w:sdtContent>
          </w:sdt>
        </w:p>
      </w:sdtContent>
    </w:sdt>
    <w:sdt>
      <w:sdtPr>
        <w:id w:val="-368158962"/>
        <w:tag w:val="goog_rdk_1196"/>
      </w:sdtPr>
      <w:sdtContent>
        <w:p w:rsidR="00000000" w:rsidDel="00000000" w:rsidP="00000000" w:rsidRDefault="00000000" w:rsidRPr="00000000" w14:paraId="0000014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08419810"/>
              <w:tag w:val="goog_rdk_1193"/>
            </w:sdtPr>
            <w:sdtContent>
              <w:ins w:author="BONGU CHANDU" w:id="40" w:date="2025-07-31T14:31:18Z">
                <w:sdt>
                  <w:sdtPr>
                    <w:id w:val="2146408017"/>
                    <w:tag w:val="goog_rdk_1194"/>
                  </w:sdtPr>
                  <w:sdtContent>
                    <w:del w:author="Anonymous" w:id="12" w:date="2025-08-29T06:22:43Z"/>
                  </w:sdtContent>
                </w:sdt>
              </w:ins>
              <w:sdt>
                <w:sdtPr>
                  <w:id w:val="-1180401157"/>
                  <w:tag w:val="goog_rdk_119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Make sure you see this message to ensure your fastapi routes are working and active.</w:delText>
                      </w:r>
                    </w:del>
                  </w:ins>
                </w:sdtContent>
              </w:sdt>
              <w:ins w:author="BONGU CHANDU" w:id="40" w:date="2025-07-31T14:31:18Z">
                <w:del w:author="Anonymous" w:id="12" w:date="2025-08-29T06:22:43Z"/>
              </w:ins>
            </w:sdtContent>
          </w:sdt>
        </w:p>
      </w:sdtContent>
    </w:sdt>
    <w:sdt>
      <w:sdtPr>
        <w:id w:val="1670205716"/>
        <w:tag w:val="goog_rdk_1200"/>
      </w:sdtPr>
      <w:sdtContent>
        <w:p w:rsidR="00000000" w:rsidDel="00000000" w:rsidP="00000000" w:rsidRDefault="00000000" w:rsidRPr="00000000" w14:paraId="0000014C">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74349053"/>
              <w:tag w:val="goog_rdk_1197"/>
            </w:sdtPr>
            <w:sdtContent>
              <w:ins w:author="BONGU CHANDU" w:id="40" w:date="2025-07-31T14:31:18Z">
                <w:sdt>
                  <w:sdtPr>
                    <w:id w:val="714828603"/>
                    <w:tag w:val="goog_rdk_1198"/>
                  </w:sdtPr>
                  <w:sdtContent>
                    <w:del w:author="Anonymous" w:id="12" w:date="2025-08-29T06:22:43Z"/>
                  </w:sdtContent>
                </w:sdt>
              </w:ins>
              <w:sdt>
                <w:sdtPr>
                  <w:id w:val="73077828"/>
                  <w:tag w:val="goog_rdk_119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After running, open your browser and go to:</w:delText>
                      </w:r>
                    </w:del>
                  </w:ins>
                </w:sdtContent>
              </w:sdt>
              <w:ins w:author="BONGU CHANDU" w:id="40" w:date="2025-07-31T14:31:18Z">
                <w:del w:author="Anonymous" w:id="12" w:date="2025-08-29T06:22:43Z"/>
              </w:ins>
            </w:sdtContent>
          </w:sdt>
        </w:p>
      </w:sdtContent>
    </w:sdt>
    <w:sdt>
      <w:sdtPr>
        <w:id w:val="113712223"/>
        <w:tag w:val="goog_rdk_1204"/>
      </w:sdtPr>
      <w:sdtContent>
        <w:p w:rsidR="00000000" w:rsidDel="00000000" w:rsidP="00000000" w:rsidRDefault="00000000" w:rsidRPr="00000000" w14:paraId="0000014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695445231"/>
              <w:tag w:val="goog_rdk_1201"/>
            </w:sdtPr>
            <w:sdtContent>
              <w:ins w:author="BONGU CHANDU" w:id="40" w:date="2025-07-31T14:31:18Z">
                <w:sdt>
                  <w:sdtPr>
                    <w:id w:val="1481129449"/>
                    <w:tag w:val="goog_rdk_1202"/>
                  </w:sdtPr>
                  <w:sdtContent>
                    <w:del w:author="Anonymous" w:id="12" w:date="2025-08-29T06:22:43Z"/>
                  </w:sdtContent>
                </w:sdt>
              </w:ins>
              <w:sdt>
                <w:sdtPr>
                  <w:id w:val="1733093941"/>
                  <w:tag w:val="goog_rdk_120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Swagger docs: </w:delText>
                      </w:r>
                    </w:del>
                  </w:ins>
                </w:sdtContent>
              </w:sdt>
              <w:ins w:author="BONGU CHANDU" w:id="40" w:date="2025-07-31T14:31:18Z">
                <w:del w:author="Anonymous" w:id="12" w:date="2025-08-29T06:22:43Z"/>
              </w:ins>
            </w:sdtContent>
          </w:sdt>
        </w:p>
      </w:sdtContent>
    </w:sdt>
    <w:sdt>
      <w:sdtPr>
        <w:id w:val="-2117709091"/>
        <w:tag w:val="goog_rdk_1207"/>
      </w:sdtPr>
      <w:sdtContent>
        <w:p w:rsidR="00000000" w:rsidDel="00000000" w:rsidP="00000000" w:rsidRDefault="00000000" w:rsidRPr="00000000" w14:paraId="0000014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36996459"/>
              <w:tag w:val="goog_rdk_1205"/>
            </w:sdtPr>
            <w:sdtContent>
              <w:ins w:author="BONGU CHANDU" w:id="40" w:date="2025-07-31T14:31:18Z">
                <w:sdt>
                  <w:sdtPr>
                    <w:id w:val="-1021877734"/>
                    <w:tag w:val="goog_rdk_1206"/>
                  </w:sdtPr>
                  <w:sdtContent>
                    <w:del w:author="Anonymous" w:id="12" w:date="2025-08-29T06:22:43Z">
                      <w:r w:rsidDel="00000000" w:rsidR="00000000" w:rsidRPr="00000000">
                        <w:rPr>
                          <w:rtl w:val="0"/>
                        </w:rPr>
                      </w:r>
                    </w:del>
                  </w:sdtContent>
                </w:sdt>
              </w:ins>
            </w:sdtContent>
          </w:sdt>
        </w:p>
      </w:sdtContent>
    </w:sdt>
    <w:sdt>
      <w:sdtPr>
        <w:id w:val="-2048941215"/>
        <w:tag w:val="goog_rdk_1210"/>
      </w:sdtPr>
      <w:sdtContent>
        <w:p w:rsidR="00000000" w:rsidDel="00000000" w:rsidP="00000000" w:rsidRDefault="00000000" w:rsidRPr="00000000" w14:paraId="0000014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70047918"/>
              <w:tag w:val="goog_rdk_1208"/>
            </w:sdtPr>
            <w:sdtContent>
              <w:ins w:author="BONGU CHANDU" w:id="40" w:date="2025-07-31T14:31:18Z">
                <w:sdt>
                  <w:sdtPr>
                    <w:id w:val="1666815128"/>
                    <w:tag w:val="goog_rdk_1209"/>
                  </w:sdtPr>
                  <w:sdtContent>
                    <w:del w:author="Anonymous" w:id="12" w:date="2025-08-29T06:22:43Z">
                      <w:r w:rsidDel="00000000" w:rsidR="00000000" w:rsidRPr="00000000">
                        <w:rPr>
                          <w:rtl w:val="0"/>
                        </w:rPr>
                      </w:r>
                    </w:del>
                  </w:sdtContent>
                </w:sdt>
              </w:ins>
            </w:sdtContent>
          </w:sdt>
        </w:p>
      </w:sdtContent>
    </w:sdt>
    <w:sdt>
      <w:sdtPr>
        <w:id w:val="-1818766812"/>
        <w:tag w:val="goog_rdk_1214"/>
      </w:sdtPr>
      <w:sdtContent>
        <w:p w:rsidR="00000000" w:rsidDel="00000000" w:rsidP="00000000" w:rsidRDefault="00000000" w:rsidRPr="00000000" w14:paraId="0000015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507267473"/>
              <w:tag w:val="goog_rdk_1211"/>
            </w:sdtPr>
            <w:sdtContent>
              <w:ins w:author="BONGU CHANDU" w:id="40" w:date="2025-07-31T14:31:18Z">
                <w:sdt>
                  <w:sdtPr>
                    <w:id w:val="-855428813"/>
                    <w:tag w:val="goog_rdk_1212"/>
                  </w:sdtPr>
                  <w:sdtContent>
                    <w:del w:author="Anonymous" w:id="12" w:date="2025-08-29T06:22:43Z"/>
                  </w:sdtContent>
                </w:sdt>
              </w:ins>
              <w:sdt>
                <w:sdtPr>
                  <w:id w:val="-2075196288"/>
                  <w:tag w:val="goog_rdk_121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Redoc: </w:delText>
                      </w:r>
                    </w:del>
                  </w:ins>
                </w:sdtContent>
              </w:sdt>
              <w:ins w:author="BONGU CHANDU" w:id="40" w:date="2025-07-31T14:31:18Z">
                <w:del w:author="Anonymous" w:id="12" w:date="2025-08-29T06:22:43Z"/>
              </w:ins>
            </w:sdtContent>
          </w:sdt>
        </w:p>
      </w:sdtContent>
    </w:sdt>
    <w:sdt>
      <w:sdtPr>
        <w:id w:val="-1770538954"/>
        <w:tag w:val="goog_rdk_1217"/>
      </w:sdtPr>
      <w:sdtContent>
        <w:p w:rsidR="00000000" w:rsidDel="00000000" w:rsidP="00000000" w:rsidRDefault="00000000" w:rsidRPr="00000000" w14:paraId="0000015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66430623"/>
              <w:tag w:val="goog_rdk_1215"/>
            </w:sdtPr>
            <w:sdtContent>
              <w:ins w:author="BONGU CHANDU" w:id="40" w:date="2025-07-31T14:31:18Z">
                <w:sdt>
                  <w:sdtPr>
                    <w:id w:val="978065092"/>
                    <w:tag w:val="goog_rdk_1216"/>
                  </w:sdtPr>
                  <w:sdtContent>
                    <w:del w:author="Anonymous" w:id="12" w:date="2025-08-29T06:22:43Z">
                      <w:r w:rsidDel="00000000" w:rsidR="00000000" w:rsidRPr="00000000">
                        <w:rPr>
                          <w:rtl w:val="0"/>
                        </w:rPr>
                      </w:r>
                    </w:del>
                  </w:sdtContent>
                </w:sdt>
              </w:ins>
            </w:sdtContent>
          </w:sdt>
        </w:p>
      </w:sdtContent>
    </w:sdt>
    <w:sdt>
      <w:sdtPr>
        <w:id w:val="-1513394636"/>
        <w:tag w:val="goog_rdk_1220"/>
      </w:sdtPr>
      <w:sdtContent>
        <w:p w:rsidR="00000000" w:rsidDel="00000000" w:rsidP="00000000" w:rsidRDefault="00000000" w:rsidRPr="00000000" w14:paraId="0000015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52834282"/>
              <w:tag w:val="goog_rdk_1218"/>
            </w:sdtPr>
            <w:sdtContent>
              <w:ins w:author="BONGU CHANDU" w:id="40" w:date="2025-07-31T14:31:18Z">
                <w:sdt>
                  <w:sdtPr>
                    <w:id w:val="1645758963"/>
                    <w:tag w:val="goog_rdk_1219"/>
                  </w:sdtPr>
                  <w:sdtContent>
                    <w:del w:author="Anonymous" w:id="12" w:date="2025-08-29T06:22:43Z">
                      <w:r w:rsidDel="00000000" w:rsidR="00000000" w:rsidRPr="00000000">
                        <w:rPr>
                          <w:rtl w:val="0"/>
                        </w:rPr>
                      </w:r>
                    </w:del>
                  </w:sdtContent>
                </w:sdt>
              </w:ins>
            </w:sdtContent>
          </w:sdt>
        </w:p>
      </w:sdtContent>
    </w:sdt>
    <w:sdt>
      <w:sdtPr>
        <w:id w:val="785587071"/>
        <w:tag w:val="goog_rdk_1224"/>
      </w:sdtPr>
      <w:sdtContent>
        <w:p w:rsidR="00000000" w:rsidDel="00000000" w:rsidP="00000000" w:rsidRDefault="00000000" w:rsidRPr="00000000" w14:paraId="00000153">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82686443"/>
              <w:tag w:val="goog_rdk_1221"/>
            </w:sdtPr>
            <w:sdtContent>
              <w:ins w:author="BONGU CHANDU" w:id="40" w:date="2025-07-31T14:31:18Z">
                <w:sdt>
                  <w:sdtPr>
                    <w:id w:val="-1080683976"/>
                    <w:tag w:val="goog_rdk_1222"/>
                  </w:sdtPr>
                  <w:sdtContent>
                    <w:del w:author="Anonymous" w:id="12" w:date="2025-08-29T06:22:43Z"/>
                  </w:sdtContent>
                </w:sdt>
              </w:ins>
              <w:sdt>
                <w:sdtPr>
                  <w:id w:val="-891921239"/>
                  <w:tag w:val="goog_rdk_122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activity involves building a simple and interactive user interface (UI) using Streamlit, a Python framework designed to create data apps and dashboards quickly. The frontend allows users to:</w:delText>
                      </w:r>
                    </w:del>
                  </w:ins>
                </w:sdtContent>
              </w:sdt>
              <w:ins w:author="BONGU CHANDU" w:id="40" w:date="2025-07-31T14:31:18Z">
                <w:del w:author="Anonymous" w:id="12" w:date="2025-08-29T06:22:43Z"/>
              </w:ins>
            </w:sdtContent>
          </w:sdt>
        </w:p>
      </w:sdtContent>
    </w:sdt>
    <w:sdt>
      <w:sdtPr>
        <w:id w:val="1846977634"/>
        <w:tag w:val="goog_rdk_1228"/>
      </w:sdtPr>
      <w:sdtContent>
        <w:p w:rsidR="00000000" w:rsidDel="00000000" w:rsidP="00000000" w:rsidRDefault="00000000" w:rsidRPr="00000000" w14:paraId="0000015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98044311"/>
              <w:tag w:val="goog_rdk_1225"/>
            </w:sdtPr>
            <w:sdtContent>
              <w:ins w:author="BONGU CHANDU" w:id="40" w:date="2025-07-31T14:31:18Z">
                <w:sdt>
                  <w:sdtPr>
                    <w:id w:val="23026013"/>
                    <w:tag w:val="goog_rdk_1226"/>
                  </w:sdtPr>
                  <w:sdtContent>
                    <w:del w:author="Anonymous" w:id="12" w:date="2025-08-29T06:22:43Z"/>
                  </w:sdtContent>
                </w:sdt>
              </w:ins>
              <w:sdt>
                <w:sdtPr>
                  <w:id w:val="-356045480"/>
                  <w:tag w:val="goog_rdk_122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Enter medication prescription text.</w:delText>
                      </w:r>
                    </w:del>
                  </w:ins>
                </w:sdtContent>
              </w:sdt>
              <w:ins w:author="BONGU CHANDU" w:id="40" w:date="2025-07-31T14:31:18Z">
                <w:del w:author="Anonymous" w:id="12" w:date="2025-08-29T06:22:43Z"/>
              </w:ins>
            </w:sdtContent>
          </w:sdt>
        </w:p>
      </w:sdtContent>
    </w:sdt>
    <w:sdt>
      <w:sdtPr>
        <w:id w:val="1749342861"/>
        <w:tag w:val="goog_rdk_1232"/>
      </w:sdtPr>
      <w:sdtContent>
        <w:p w:rsidR="00000000" w:rsidDel="00000000" w:rsidP="00000000" w:rsidRDefault="00000000" w:rsidRPr="00000000" w14:paraId="0000015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791487115"/>
              <w:tag w:val="goog_rdk_1229"/>
            </w:sdtPr>
            <w:sdtContent>
              <w:ins w:author="BONGU CHANDU" w:id="40" w:date="2025-07-31T14:31:18Z">
                <w:sdt>
                  <w:sdtPr>
                    <w:id w:val="899875165"/>
                    <w:tag w:val="goog_rdk_1230"/>
                  </w:sdtPr>
                  <w:sdtContent>
                    <w:del w:author="Anonymous" w:id="12" w:date="2025-08-29T06:22:43Z"/>
                  </w:sdtContent>
                </w:sdt>
              </w:ins>
              <w:sdt>
                <w:sdtPr>
                  <w:id w:val="1292098356"/>
                  <w:tag w:val="goog_rdk_123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Submit the input to the backend FastAPI endpoints you developed (for interaction and dosage checking).</w:delText>
                      </w:r>
                    </w:del>
                  </w:ins>
                </w:sdtContent>
              </w:sdt>
              <w:ins w:author="BONGU CHANDU" w:id="40" w:date="2025-07-31T14:31:18Z">
                <w:del w:author="Anonymous" w:id="12" w:date="2025-08-29T06:22:43Z"/>
              </w:ins>
            </w:sdtContent>
          </w:sdt>
        </w:p>
      </w:sdtContent>
    </w:sdt>
    <w:sdt>
      <w:sdtPr>
        <w:id w:val="-1856730249"/>
        <w:tag w:val="goog_rdk_1236"/>
      </w:sdtPr>
      <w:sdtContent>
        <w:p w:rsidR="00000000" w:rsidDel="00000000" w:rsidP="00000000" w:rsidRDefault="00000000" w:rsidRPr="00000000" w14:paraId="0000015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43933448"/>
              <w:tag w:val="goog_rdk_1233"/>
            </w:sdtPr>
            <w:sdtContent>
              <w:ins w:author="BONGU CHANDU" w:id="40" w:date="2025-07-31T14:31:18Z">
                <w:sdt>
                  <w:sdtPr>
                    <w:id w:val="-1038676867"/>
                    <w:tag w:val="goog_rdk_1234"/>
                  </w:sdtPr>
                  <w:sdtContent>
                    <w:del w:author="Anonymous" w:id="12" w:date="2025-08-29T06:22:43Z"/>
                  </w:sdtContent>
                </w:sdt>
              </w:ins>
              <w:sdt>
                <w:sdtPr>
                  <w:id w:val="1052581334"/>
                  <w:tag w:val="goog_rdk_123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View the results (such as detected drug interactions or dosage recommendations) clearly and intuitively on the web page.</w:delText>
                      </w:r>
                    </w:del>
                  </w:ins>
                </w:sdtContent>
              </w:sdt>
              <w:ins w:author="BONGU CHANDU" w:id="40" w:date="2025-07-31T14:31:18Z">
                <w:del w:author="Anonymous" w:id="12" w:date="2025-08-29T06:22:43Z"/>
              </w:ins>
            </w:sdtContent>
          </w:sdt>
        </w:p>
      </w:sdtContent>
    </w:sdt>
    <w:sdt>
      <w:sdtPr>
        <w:id w:val="-1681865054"/>
        <w:tag w:val="goog_rdk_1240"/>
      </w:sdtPr>
      <w:sdtContent>
        <w:p w:rsidR="00000000" w:rsidDel="00000000" w:rsidP="00000000" w:rsidRDefault="00000000" w:rsidRPr="00000000" w14:paraId="0000015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993912609"/>
              <w:tag w:val="goog_rdk_1237"/>
            </w:sdtPr>
            <w:sdtContent>
              <w:ins w:author="BONGU CHANDU" w:id="40" w:date="2025-07-31T14:31:18Z">
                <w:sdt>
                  <w:sdtPr>
                    <w:id w:val="-139133915"/>
                    <w:tag w:val="goog_rdk_1238"/>
                  </w:sdtPr>
                  <w:sdtContent>
                    <w:del w:author="Anonymous" w:id="12" w:date="2025-08-29T06:22:43Z"/>
                  </w:sdtContent>
                </w:sdt>
              </w:ins>
              <w:sdt>
                <w:sdtPr>
                  <w:id w:val="-1149276026"/>
                  <w:tag w:val="goog_rdk_1239"/>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frontend takes care of making API calls to your FastAPI backend, handles user input validation, and presents the processed output in tables, alerts, or lists. This enhances usability and makes the system accessible to non-technical users such as doctors, pharmacists, or patients.</w:delText>
                      </w:r>
                    </w:del>
                  </w:ins>
                </w:sdtContent>
              </w:sdt>
              <w:ins w:author="BONGU CHANDU" w:id="40" w:date="2025-07-31T14:31:18Z">
                <w:del w:author="Anonymous" w:id="12" w:date="2025-08-29T06:22:43Z"/>
              </w:ins>
            </w:sdtContent>
          </w:sdt>
        </w:p>
      </w:sdtContent>
    </w:sdt>
    <w:sdt>
      <w:sdtPr>
        <w:id w:val="63532667"/>
        <w:tag w:val="goog_rdk_1244"/>
      </w:sdtPr>
      <w:sdtContent>
        <w:p w:rsidR="00000000" w:rsidDel="00000000" w:rsidP="00000000" w:rsidRDefault="00000000" w:rsidRPr="00000000" w14:paraId="00000158">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35352349"/>
              <w:tag w:val="goog_rdk_1241"/>
            </w:sdtPr>
            <w:sdtContent>
              <w:ins w:author="BONGU CHANDU" w:id="40" w:date="2025-07-31T14:31:18Z">
                <w:sdt>
                  <w:sdtPr>
                    <w:id w:val="-1655898242"/>
                    <w:tag w:val="goog_rdk_1242"/>
                  </w:sdtPr>
                  <w:sdtContent>
                    <w:del w:author="Anonymous" w:id="12" w:date="2025-08-29T06:22:43Z"/>
                  </w:sdtContent>
                </w:sdt>
              </w:ins>
              <w:sdt>
                <w:sdtPr>
                  <w:id w:val="-438601994"/>
                  <w:tag w:val="goog_rdk_1243"/>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Make sure your FastAPI backend is running on http://127.0.0.1:8000 (or update URLs accordingly if different).</w:delText>
                      </w:r>
                    </w:del>
                  </w:ins>
                </w:sdtContent>
              </w:sdt>
              <w:ins w:author="BONGU CHANDU" w:id="40" w:date="2025-07-31T14:31:18Z">
                <w:del w:author="Anonymous" w:id="12" w:date="2025-08-29T06:22:43Z"/>
              </w:ins>
            </w:sdtContent>
          </w:sdt>
        </w:p>
      </w:sdtContent>
    </w:sdt>
    <w:sdt>
      <w:sdtPr>
        <w:id w:val="902365989"/>
        <w:tag w:val="goog_rdk_1248"/>
      </w:sdtPr>
      <w:sdtContent>
        <w:p w:rsidR="00000000" w:rsidDel="00000000" w:rsidP="00000000" w:rsidRDefault="00000000" w:rsidRPr="00000000" w14:paraId="00000159">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891603142"/>
              <w:tag w:val="goog_rdk_1245"/>
            </w:sdtPr>
            <w:sdtContent>
              <w:ins w:author="BONGU CHANDU" w:id="40" w:date="2025-07-31T14:31:18Z">
                <w:sdt>
                  <w:sdtPr>
                    <w:id w:val="856979345"/>
                    <w:tag w:val="goog_rdk_1246"/>
                  </w:sdtPr>
                  <w:sdtContent>
                    <w:del w:author="Anonymous" w:id="12" w:date="2025-08-29T06:22:43Z"/>
                  </w:sdtContent>
                </w:sdt>
              </w:ins>
              <w:sdt>
                <w:sdtPr>
                  <w:id w:val="-1465745284"/>
                  <w:tag w:val="goog_rdk_124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Run the Streamlit app using the terminal: streamlit run frontend.py</w:delText>
                      </w:r>
                    </w:del>
                  </w:ins>
                </w:sdtContent>
              </w:sdt>
              <w:ins w:author="BONGU CHANDU" w:id="40" w:date="2025-07-31T14:31:18Z">
                <w:del w:author="Anonymous" w:id="12" w:date="2025-08-29T06:22:43Z"/>
              </w:ins>
            </w:sdtContent>
          </w:sdt>
        </w:p>
      </w:sdtContent>
    </w:sdt>
    <w:sdt>
      <w:sdtPr>
        <w:id w:val="-291507908"/>
        <w:tag w:val="goog_rdk_1252"/>
      </w:sdtPr>
      <w:sdtContent>
        <w:p w:rsidR="00000000" w:rsidDel="00000000" w:rsidP="00000000" w:rsidRDefault="00000000" w:rsidRPr="00000000" w14:paraId="0000015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355647300"/>
              <w:tag w:val="goog_rdk_1249"/>
            </w:sdtPr>
            <w:sdtContent>
              <w:ins w:author="BONGU CHANDU" w:id="40" w:date="2025-07-31T14:31:18Z">
                <w:sdt>
                  <w:sdtPr>
                    <w:id w:val="1557436304"/>
                    <w:tag w:val="goog_rdk_1250"/>
                  </w:sdtPr>
                  <w:sdtContent>
                    <w:del w:author="Anonymous" w:id="12" w:date="2025-08-29T06:22:43Z"/>
                  </w:sdtContent>
                </w:sdt>
              </w:ins>
              <w:sdt>
                <w:sdtPr>
                  <w:id w:val="1755333243"/>
                  <w:tag w:val="goog_rdk_125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Access the frontend in your browser at: </w:delText>
                      </w:r>
                    </w:del>
                  </w:ins>
                </w:sdtContent>
              </w:sdt>
              <w:ins w:author="BONGU CHANDU" w:id="40" w:date="2025-07-31T14:31:18Z">
                <w:del w:author="Anonymous" w:id="12" w:date="2025-08-29T06:22:43Z"/>
              </w:ins>
            </w:sdtContent>
          </w:sdt>
        </w:p>
      </w:sdtContent>
    </w:sdt>
    <w:sdt>
      <w:sdtPr>
        <w:id w:val="947018103"/>
        <w:tag w:val="goog_rdk_1255"/>
      </w:sdtPr>
      <w:sdtContent>
        <w:p w:rsidR="00000000" w:rsidDel="00000000" w:rsidP="00000000" w:rsidRDefault="00000000" w:rsidRPr="00000000" w14:paraId="0000015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94841342"/>
              <w:tag w:val="goog_rdk_1253"/>
            </w:sdtPr>
            <w:sdtContent>
              <w:ins w:author="BONGU CHANDU" w:id="40" w:date="2025-07-31T14:31:18Z">
                <w:sdt>
                  <w:sdtPr>
                    <w:id w:val="1744899906"/>
                    <w:tag w:val="goog_rdk_1254"/>
                  </w:sdtPr>
                  <w:sdtContent>
                    <w:del w:author="Anonymous" w:id="12" w:date="2025-08-29T06:22:43Z">
                      <w:r w:rsidDel="00000000" w:rsidR="00000000" w:rsidRPr="00000000">
                        <w:rPr>
                          <w:rtl w:val="0"/>
                        </w:rPr>
                      </w:r>
                    </w:del>
                  </w:sdtContent>
                </w:sdt>
              </w:ins>
            </w:sdtContent>
          </w:sdt>
        </w:p>
      </w:sdtContent>
    </w:sdt>
    <w:sdt>
      <w:sdtPr>
        <w:id w:val="-1721522580"/>
        <w:tag w:val="goog_rdk_1258"/>
      </w:sdtPr>
      <w:sdtContent>
        <w:p w:rsidR="00000000" w:rsidDel="00000000" w:rsidP="00000000" w:rsidRDefault="00000000" w:rsidRPr="00000000" w14:paraId="0000015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78330347"/>
              <w:tag w:val="goog_rdk_1256"/>
            </w:sdtPr>
            <w:sdtContent>
              <w:ins w:author="BONGU CHANDU" w:id="40" w:date="2025-07-31T14:31:18Z">
                <w:sdt>
                  <w:sdtPr>
                    <w:id w:val="59310402"/>
                    <w:tag w:val="goog_rdk_1257"/>
                  </w:sdtPr>
                  <w:sdtContent>
                    <w:del w:author="Anonymous" w:id="12" w:date="2025-08-29T06:22:43Z">
                      <w:r w:rsidDel="00000000" w:rsidR="00000000" w:rsidRPr="00000000">
                        <w:rPr>
                          <w:rtl w:val="0"/>
                        </w:rPr>
                      </w:r>
                    </w:del>
                  </w:sdtContent>
                </w:sdt>
              </w:ins>
            </w:sdtContent>
          </w:sdt>
        </w:p>
      </w:sdtContent>
    </w:sdt>
    <w:sdt>
      <w:sdtPr>
        <w:id w:val="-2128956974"/>
        <w:tag w:val="goog_rdk_1262"/>
      </w:sdtPr>
      <w:sdtContent>
        <w:p w:rsidR="00000000" w:rsidDel="00000000" w:rsidP="00000000" w:rsidRDefault="00000000" w:rsidRPr="00000000" w14:paraId="0000015D">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41397103"/>
              <w:tag w:val="goog_rdk_1259"/>
            </w:sdtPr>
            <w:sdtContent>
              <w:ins w:author="BONGU CHANDU" w:id="40" w:date="2025-07-31T14:31:18Z">
                <w:sdt>
                  <w:sdtPr>
                    <w:id w:val="-1118800201"/>
                    <w:tag w:val="goog_rdk_1260"/>
                  </w:sdtPr>
                  <w:sdtContent>
                    <w:del w:author="Anonymous" w:id="12" w:date="2025-08-29T06:22:43Z"/>
                  </w:sdtContent>
                </w:sdt>
              </w:ins>
              <w:sdt>
                <w:sdtPr>
                  <w:id w:val="-1044756119"/>
                  <w:tag w:val="goog_rdk_126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Use the UI to enter medication text, click buttons, and see results fetched from your FastAPI backend.</w:delText>
                      </w:r>
                    </w:del>
                  </w:ins>
                </w:sdtContent>
              </w:sdt>
              <w:ins w:author="BONGU CHANDU" w:id="40" w:date="2025-07-31T14:31:18Z">
                <w:del w:author="Anonymous" w:id="12" w:date="2025-08-29T06:22:43Z"/>
              </w:ins>
            </w:sdtContent>
          </w:sdt>
        </w:p>
      </w:sdtContent>
    </w:sdt>
    <w:sdt>
      <w:sdtPr>
        <w:id w:val="391293230"/>
        <w:tag w:val="goog_rdk_1265"/>
      </w:sdtPr>
      <w:sdtContent>
        <w:p w:rsidR="00000000" w:rsidDel="00000000" w:rsidP="00000000" w:rsidRDefault="00000000" w:rsidRPr="00000000" w14:paraId="0000015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17157720"/>
              <w:tag w:val="goog_rdk_1263"/>
            </w:sdtPr>
            <w:sdtContent>
              <w:ins w:author="BONGU CHANDU" w:id="40" w:date="2025-07-31T14:31:18Z">
                <w:sdt>
                  <w:sdtPr>
                    <w:id w:val="1208972161"/>
                    <w:tag w:val="goog_rdk_1264"/>
                  </w:sdtPr>
                  <w:sdtContent>
                    <w:del w:author="Anonymous" w:id="12" w:date="2025-08-29T06:22:43Z">
                      <w:r w:rsidDel="00000000" w:rsidR="00000000" w:rsidRPr="00000000">
                        <w:rPr>
                          <w:rtl w:val="0"/>
                        </w:rPr>
                      </w:r>
                    </w:del>
                  </w:sdtContent>
                </w:sdt>
              </w:ins>
            </w:sdtContent>
          </w:sdt>
        </w:p>
      </w:sdtContent>
    </w:sdt>
    <w:sdt>
      <w:sdtPr>
        <w:id w:val="1199634166"/>
        <w:tag w:val="goog_rdk_1269"/>
      </w:sdtPr>
      <w:sdtContent>
        <w:p w:rsidR="00000000" w:rsidDel="00000000" w:rsidP="00000000" w:rsidRDefault="00000000" w:rsidRPr="00000000" w14:paraId="0000015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896326558"/>
              <w:tag w:val="goog_rdk_1266"/>
            </w:sdtPr>
            <w:sdtContent>
              <w:ins w:author="BONGU CHANDU" w:id="40" w:date="2025-07-31T14:31:18Z">
                <w:sdt>
                  <w:sdtPr>
                    <w:id w:val="1493077176"/>
                    <w:tag w:val="goog_rdk_1267"/>
                  </w:sdtPr>
                  <w:sdtContent>
                    <w:del w:author="Anonymous" w:id="12" w:date="2025-08-29T06:22:43Z"/>
                  </w:sdtContent>
                </w:sdt>
              </w:ins>
              <w:sdt>
                <w:sdtPr>
                  <w:id w:val="-1381836374"/>
                  <w:tag w:val="goog_rdk_126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Showing your Frontend is ready to access.</w:delText>
                      </w:r>
                    </w:del>
                  </w:ins>
                </w:sdtContent>
              </w:sdt>
              <w:ins w:author="BONGU CHANDU" w:id="40" w:date="2025-07-31T14:31:18Z">
                <w:del w:author="Anonymous" w:id="12" w:date="2025-08-29T06:22:43Z"/>
              </w:ins>
            </w:sdtContent>
          </w:sdt>
        </w:p>
      </w:sdtContent>
    </w:sdt>
    <w:sdt>
      <w:sdtPr>
        <w:id w:val="-1764280036"/>
        <w:tag w:val="goog_rdk_1272"/>
      </w:sdtPr>
      <w:sdtContent>
        <w:p w:rsidR="00000000" w:rsidDel="00000000" w:rsidP="00000000" w:rsidRDefault="00000000" w:rsidRPr="00000000" w14:paraId="0000016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27051121"/>
              <w:tag w:val="goog_rdk_1270"/>
            </w:sdtPr>
            <w:sdtContent>
              <w:ins w:author="BONGU CHANDU" w:id="40" w:date="2025-07-31T14:31:18Z">
                <w:sdt>
                  <w:sdtPr>
                    <w:id w:val="-930306043"/>
                    <w:tag w:val="goog_rdk_1271"/>
                  </w:sdtPr>
                  <w:sdtContent>
                    <w:del w:author="Anonymous" w:id="12" w:date="2025-08-29T06:22:43Z">
                      <w:r w:rsidDel="00000000" w:rsidR="00000000" w:rsidRPr="00000000">
                        <w:rPr>
                          <w:rtl w:val="0"/>
                        </w:rPr>
                      </w:r>
                    </w:del>
                  </w:sdtContent>
                </w:sdt>
              </w:ins>
            </w:sdtContent>
          </w:sdt>
        </w:p>
      </w:sdtContent>
    </w:sdt>
    <w:sdt>
      <w:sdtPr>
        <w:id w:val="1560862597"/>
        <w:tag w:val="goog_rdk_1275"/>
      </w:sdtPr>
      <w:sdtContent>
        <w:p w:rsidR="00000000" w:rsidDel="00000000" w:rsidP="00000000" w:rsidRDefault="00000000" w:rsidRPr="00000000" w14:paraId="0000016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41077608"/>
              <w:tag w:val="goog_rdk_1273"/>
            </w:sdtPr>
            <w:sdtContent>
              <w:ins w:author="BONGU CHANDU" w:id="40" w:date="2025-07-31T14:31:18Z">
                <w:sdt>
                  <w:sdtPr>
                    <w:id w:val="-410013629"/>
                    <w:tag w:val="goog_rdk_1274"/>
                  </w:sdtPr>
                  <w:sdtContent>
                    <w:del w:author="Anonymous" w:id="12" w:date="2025-08-29T06:22:43Z">
                      <w:r w:rsidDel="00000000" w:rsidR="00000000" w:rsidRPr="00000000">
                        <w:rPr>
                          <w:rtl w:val="0"/>
                        </w:rPr>
                      </w:r>
                    </w:del>
                  </w:sdtContent>
                </w:sdt>
              </w:ins>
            </w:sdtContent>
          </w:sdt>
        </w:p>
      </w:sdtContent>
    </w:sdt>
    <w:sdt>
      <w:sdtPr>
        <w:id w:val="-1363036388"/>
        <w:tag w:val="goog_rdk_1278"/>
      </w:sdtPr>
      <w:sdtContent>
        <w:p w:rsidR="00000000" w:rsidDel="00000000" w:rsidP="00000000" w:rsidRDefault="00000000" w:rsidRPr="00000000" w14:paraId="0000016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890507662"/>
              <w:tag w:val="goog_rdk_1276"/>
            </w:sdtPr>
            <w:sdtContent>
              <w:ins w:author="BONGU CHANDU" w:id="40" w:date="2025-07-31T14:31:18Z">
                <w:sdt>
                  <w:sdtPr>
                    <w:id w:val="-807829072"/>
                    <w:tag w:val="goog_rdk_1277"/>
                  </w:sdtPr>
                  <w:sdtContent>
                    <w:del w:author="Anonymous" w:id="12" w:date="2025-08-29T06:22:43Z">
                      <w:r w:rsidDel="00000000" w:rsidR="00000000" w:rsidRPr="00000000">
                        <w:rPr>
                          <w:rtl w:val="0"/>
                        </w:rPr>
                      </w:r>
                    </w:del>
                  </w:sdtContent>
                </w:sdt>
              </w:ins>
            </w:sdtContent>
          </w:sdt>
        </w:p>
      </w:sdtContent>
    </w:sdt>
    <w:sdt>
      <w:sdtPr>
        <w:id w:val="964290396"/>
        <w:tag w:val="goog_rdk_1281"/>
      </w:sdtPr>
      <w:sdtContent>
        <w:p w:rsidR="00000000" w:rsidDel="00000000" w:rsidP="00000000" w:rsidRDefault="00000000" w:rsidRPr="00000000" w14:paraId="0000016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969639852"/>
              <w:tag w:val="goog_rdk_1279"/>
            </w:sdtPr>
            <w:sdtContent>
              <w:ins w:author="BONGU CHANDU" w:id="40" w:date="2025-07-31T14:31:18Z">
                <w:sdt>
                  <w:sdtPr>
                    <w:id w:val="681538847"/>
                    <w:tag w:val="goog_rdk_1280"/>
                  </w:sdtPr>
                  <w:sdtContent>
                    <w:del w:author="Anonymous" w:id="12" w:date="2025-08-29T06:22:43Z">
                      <w:r w:rsidDel="00000000" w:rsidR="00000000" w:rsidRPr="00000000">
                        <w:rPr>
                          <w:rtl w:val="0"/>
                        </w:rPr>
                      </w:r>
                    </w:del>
                  </w:sdtContent>
                </w:sdt>
              </w:ins>
            </w:sdtContent>
          </w:sdt>
        </w:p>
      </w:sdtContent>
    </w:sdt>
    <w:sdt>
      <w:sdtPr>
        <w:id w:val="-1297330447"/>
        <w:tag w:val="goog_rdk_1284"/>
      </w:sdtPr>
      <w:sdtContent>
        <w:p w:rsidR="00000000" w:rsidDel="00000000" w:rsidP="00000000" w:rsidRDefault="00000000" w:rsidRPr="00000000" w14:paraId="0000016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556902614"/>
              <w:tag w:val="goog_rdk_1282"/>
            </w:sdtPr>
            <w:sdtContent>
              <w:ins w:author="BONGU CHANDU" w:id="40" w:date="2025-07-31T14:31:18Z">
                <w:sdt>
                  <w:sdtPr>
                    <w:id w:val="922982911"/>
                    <w:tag w:val="goog_rdk_1283"/>
                  </w:sdtPr>
                  <w:sdtContent>
                    <w:del w:author="Anonymous" w:id="12" w:date="2025-08-29T06:22:43Z">
                      <w:r w:rsidDel="00000000" w:rsidR="00000000" w:rsidRPr="00000000">
                        <w:rPr>
                          <w:rtl w:val="0"/>
                        </w:rPr>
                      </w:r>
                    </w:del>
                  </w:sdtContent>
                </w:sdt>
              </w:ins>
            </w:sdtContent>
          </w:sdt>
        </w:p>
      </w:sdtContent>
    </w:sdt>
    <w:sdt>
      <w:sdtPr>
        <w:id w:val="218210584"/>
        <w:tag w:val="goog_rdk_1288"/>
      </w:sdtPr>
      <w:sdtContent>
        <w:p w:rsidR="00000000" w:rsidDel="00000000" w:rsidP="00000000" w:rsidRDefault="00000000" w:rsidRPr="00000000" w14:paraId="0000016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45631925"/>
              <w:tag w:val="goog_rdk_1285"/>
            </w:sdtPr>
            <w:sdtContent>
              <w:ins w:author="BONGU CHANDU" w:id="40" w:date="2025-07-31T14:31:18Z">
                <w:sdt>
                  <w:sdtPr>
                    <w:id w:val="-782816095"/>
                    <w:tag w:val="goog_rdk_1286"/>
                  </w:sdtPr>
                  <w:sdtContent>
                    <w:del w:author="Anonymous" w:id="12" w:date="2025-08-29T06:22:43Z"/>
                  </w:sdtContent>
                </w:sdt>
              </w:ins>
              <w:sdt>
                <w:sdtPr>
                  <w:id w:val="484184998"/>
                  <w:tag w:val="goog_rdk_128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Main Home Page:</w:delText>
                      </w:r>
                    </w:del>
                  </w:ins>
                </w:sdtContent>
              </w:sdt>
              <w:ins w:author="BONGU CHANDU" w:id="40" w:date="2025-07-31T14:31:18Z">
                <w:del w:author="Anonymous" w:id="12" w:date="2025-08-29T06:22:43Z"/>
              </w:ins>
            </w:sdtContent>
          </w:sdt>
        </w:p>
      </w:sdtContent>
    </w:sdt>
    <w:sdt>
      <w:sdtPr>
        <w:id w:val="53815708"/>
        <w:tag w:val="goog_rdk_1291"/>
      </w:sdtPr>
      <w:sdtContent>
        <w:p w:rsidR="00000000" w:rsidDel="00000000" w:rsidP="00000000" w:rsidRDefault="00000000" w:rsidRPr="00000000" w14:paraId="0000016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816845185"/>
              <w:tag w:val="goog_rdk_1289"/>
            </w:sdtPr>
            <w:sdtContent>
              <w:ins w:author="BONGU CHANDU" w:id="40" w:date="2025-07-31T14:31:18Z">
                <w:sdt>
                  <w:sdtPr>
                    <w:id w:val="1738048938"/>
                    <w:tag w:val="goog_rdk_1290"/>
                  </w:sdtPr>
                  <w:sdtContent>
                    <w:del w:author="Anonymous" w:id="12" w:date="2025-08-29T06:22:43Z">
                      <w:r w:rsidDel="00000000" w:rsidR="00000000" w:rsidRPr="00000000">
                        <w:rPr>
                          <w:rtl w:val="0"/>
                        </w:rPr>
                      </w:r>
                    </w:del>
                  </w:sdtContent>
                </w:sdt>
              </w:ins>
            </w:sdtContent>
          </w:sdt>
        </w:p>
      </w:sdtContent>
    </w:sdt>
    <w:sdt>
      <w:sdtPr>
        <w:id w:val="-1745565599"/>
        <w:tag w:val="goog_rdk_1295"/>
      </w:sdtPr>
      <w:sdtContent>
        <w:p w:rsidR="00000000" w:rsidDel="00000000" w:rsidP="00000000" w:rsidRDefault="00000000" w:rsidRPr="00000000" w14:paraId="00000167">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141700475"/>
              <w:tag w:val="goog_rdk_1292"/>
            </w:sdtPr>
            <w:sdtContent>
              <w:ins w:author="BONGU CHANDU" w:id="40" w:date="2025-07-31T14:31:18Z">
                <w:sdt>
                  <w:sdtPr>
                    <w:id w:val="128533535"/>
                    <w:tag w:val="goog_rdk_1293"/>
                  </w:sdtPr>
                  <w:sdtContent>
                    <w:del w:author="Anonymous" w:id="12" w:date="2025-08-29T06:22:43Z"/>
                  </w:sdtContent>
                </w:sdt>
              </w:ins>
              <w:sdt>
                <w:sdtPr>
                  <w:id w:val="-349446381"/>
                  <w:tag w:val="goog_rdk_129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Drug Interaction Checker:</w:delText>
                      </w:r>
                    </w:del>
                  </w:ins>
                </w:sdtContent>
              </w:sdt>
              <w:ins w:author="BONGU CHANDU" w:id="40" w:date="2025-07-31T14:31:18Z">
                <w:del w:author="Anonymous" w:id="12" w:date="2025-08-29T06:22:43Z"/>
              </w:ins>
            </w:sdtContent>
          </w:sdt>
        </w:p>
      </w:sdtContent>
    </w:sdt>
    <w:sdt>
      <w:sdtPr>
        <w:id w:val="-770367469"/>
        <w:tag w:val="goog_rdk_1298"/>
      </w:sdtPr>
      <w:sdtContent>
        <w:p w:rsidR="00000000" w:rsidDel="00000000" w:rsidP="00000000" w:rsidRDefault="00000000" w:rsidRPr="00000000" w14:paraId="0000016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12243421"/>
              <w:tag w:val="goog_rdk_1296"/>
            </w:sdtPr>
            <w:sdtContent>
              <w:ins w:author="BONGU CHANDU" w:id="40" w:date="2025-07-31T14:31:18Z">
                <w:sdt>
                  <w:sdtPr>
                    <w:id w:val="690899503"/>
                    <w:tag w:val="goog_rdk_1297"/>
                  </w:sdtPr>
                  <w:sdtContent>
                    <w:del w:author="Anonymous" w:id="12" w:date="2025-08-29T06:22:43Z">
                      <w:r w:rsidDel="00000000" w:rsidR="00000000" w:rsidRPr="00000000">
                        <w:rPr>
                          <w:rtl w:val="0"/>
                        </w:rPr>
                      </w:r>
                    </w:del>
                  </w:sdtContent>
                </w:sdt>
              </w:ins>
            </w:sdtContent>
          </w:sdt>
        </w:p>
      </w:sdtContent>
    </w:sdt>
    <w:sdt>
      <w:sdtPr>
        <w:id w:val="81683270"/>
        <w:tag w:val="goog_rdk_1301"/>
      </w:sdtPr>
      <w:sdtContent>
        <w:p w:rsidR="00000000" w:rsidDel="00000000" w:rsidP="00000000" w:rsidRDefault="00000000" w:rsidRPr="00000000" w14:paraId="0000016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57414863"/>
              <w:tag w:val="goog_rdk_1299"/>
            </w:sdtPr>
            <w:sdtContent>
              <w:ins w:author="BONGU CHANDU" w:id="40" w:date="2025-07-31T14:31:18Z">
                <w:sdt>
                  <w:sdtPr>
                    <w:id w:val="327156755"/>
                    <w:tag w:val="goog_rdk_1300"/>
                  </w:sdtPr>
                  <w:sdtContent>
                    <w:del w:author="Anonymous" w:id="12" w:date="2025-08-29T06:22:43Z">
                      <w:r w:rsidDel="00000000" w:rsidR="00000000" w:rsidRPr="00000000">
                        <w:rPr>
                          <w:rtl w:val="0"/>
                        </w:rPr>
                      </w:r>
                    </w:del>
                  </w:sdtContent>
                </w:sdt>
              </w:ins>
            </w:sdtContent>
          </w:sdt>
        </w:p>
      </w:sdtContent>
    </w:sdt>
    <w:sdt>
      <w:sdtPr>
        <w:id w:val="-339596715"/>
        <w:tag w:val="goog_rdk_1304"/>
      </w:sdtPr>
      <w:sdtContent>
        <w:p w:rsidR="00000000" w:rsidDel="00000000" w:rsidP="00000000" w:rsidRDefault="00000000" w:rsidRPr="00000000" w14:paraId="0000016A">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72155863"/>
              <w:tag w:val="goog_rdk_1302"/>
            </w:sdtPr>
            <w:sdtContent>
              <w:ins w:author="BONGU CHANDU" w:id="40" w:date="2025-07-31T14:31:18Z">
                <w:sdt>
                  <w:sdtPr>
                    <w:id w:val="-416559020"/>
                    <w:tag w:val="goog_rdk_1303"/>
                  </w:sdtPr>
                  <w:sdtContent>
                    <w:del w:author="Anonymous" w:id="12" w:date="2025-08-29T06:22:43Z">
                      <w:r w:rsidDel="00000000" w:rsidR="00000000" w:rsidRPr="00000000">
                        <w:rPr>
                          <w:rtl w:val="0"/>
                        </w:rPr>
                      </w:r>
                    </w:del>
                  </w:sdtContent>
                </w:sdt>
              </w:ins>
            </w:sdtContent>
          </w:sdt>
        </w:p>
      </w:sdtContent>
    </w:sdt>
    <w:sdt>
      <w:sdtPr>
        <w:id w:val="1332311156"/>
        <w:tag w:val="goog_rdk_1308"/>
      </w:sdtPr>
      <w:sdtContent>
        <w:p w:rsidR="00000000" w:rsidDel="00000000" w:rsidP="00000000" w:rsidRDefault="00000000" w:rsidRPr="00000000" w14:paraId="0000016B">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51790873"/>
              <w:tag w:val="goog_rdk_1305"/>
            </w:sdtPr>
            <w:sdtContent>
              <w:ins w:author="BONGU CHANDU" w:id="40" w:date="2025-07-31T14:31:18Z">
                <w:sdt>
                  <w:sdtPr>
                    <w:id w:val="431265820"/>
                    <w:tag w:val="goog_rdk_1306"/>
                  </w:sdtPr>
                  <w:sdtContent>
                    <w:del w:author="Anonymous" w:id="12" w:date="2025-08-29T06:22:43Z"/>
                  </w:sdtContent>
                </w:sdt>
              </w:ins>
              <w:sdt>
                <w:sdtPr>
                  <w:id w:val="2111307839"/>
                  <w:tag w:val="goog_rdk_1307"/>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Successfully showing interactions between inputted prescribed drugs.</w:delText>
                      </w:r>
                    </w:del>
                  </w:ins>
                </w:sdtContent>
              </w:sdt>
              <w:ins w:author="BONGU CHANDU" w:id="40" w:date="2025-07-31T14:31:18Z">
                <w:del w:author="Anonymous" w:id="12" w:date="2025-08-29T06:22:43Z"/>
              </w:ins>
            </w:sdtContent>
          </w:sdt>
        </w:p>
      </w:sdtContent>
    </w:sdt>
    <w:sdt>
      <w:sdtPr>
        <w:id w:val="-2075452916"/>
        <w:tag w:val="goog_rdk_1311"/>
      </w:sdtPr>
      <w:sdtContent>
        <w:p w:rsidR="00000000" w:rsidDel="00000000" w:rsidP="00000000" w:rsidRDefault="00000000" w:rsidRPr="00000000" w14:paraId="0000016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87782986"/>
              <w:tag w:val="goog_rdk_1309"/>
            </w:sdtPr>
            <w:sdtContent>
              <w:ins w:author="BONGU CHANDU" w:id="40" w:date="2025-07-31T14:31:18Z">
                <w:sdt>
                  <w:sdtPr>
                    <w:id w:val="-1102705886"/>
                    <w:tag w:val="goog_rdk_1310"/>
                  </w:sdtPr>
                  <w:sdtContent>
                    <w:del w:author="Anonymous" w:id="12" w:date="2025-08-29T06:22:43Z">
                      <w:r w:rsidDel="00000000" w:rsidR="00000000" w:rsidRPr="00000000">
                        <w:rPr>
                          <w:rtl w:val="0"/>
                        </w:rPr>
                      </w:r>
                    </w:del>
                  </w:sdtContent>
                </w:sdt>
              </w:ins>
            </w:sdtContent>
          </w:sdt>
        </w:p>
      </w:sdtContent>
    </w:sdt>
    <w:sdt>
      <w:sdtPr>
        <w:id w:val="509009899"/>
        <w:tag w:val="goog_rdk_1314"/>
      </w:sdtPr>
      <w:sdtContent>
        <w:p w:rsidR="00000000" w:rsidDel="00000000" w:rsidP="00000000" w:rsidRDefault="00000000" w:rsidRPr="00000000" w14:paraId="0000016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2781047"/>
              <w:tag w:val="goog_rdk_1312"/>
            </w:sdtPr>
            <w:sdtContent>
              <w:ins w:author="BONGU CHANDU" w:id="40" w:date="2025-07-31T14:31:18Z">
                <w:sdt>
                  <w:sdtPr>
                    <w:id w:val="-82136363"/>
                    <w:tag w:val="goog_rdk_1313"/>
                  </w:sdtPr>
                  <w:sdtContent>
                    <w:del w:author="Anonymous" w:id="12" w:date="2025-08-29T06:22:43Z">
                      <w:r w:rsidDel="00000000" w:rsidR="00000000" w:rsidRPr="00000000">
                        <w:rPr>
                          <w:rtl w:val="0"/>
                        </w:rPr>
                      </w:r>
                    </w:del>
                  </w:sdtContent>
                </w:sdt>
              </w:ins>
            </w:sdtContent>
          </w:sdt>
        </w:p>
      </w:sdtContent>
    </w:sdt>
    <w:sdt>
      <w:sdtPr>
        <w:id w:val="-2084534240"/>
        <w:tag w:val="goog_rdk_1317"/>
      </w:sdtPr>
      <w:sdtContent>
        <w:p w:rsidR="00000000" w:rsidDel="00000000" w:rsidP="00000000" w:rsidRDefault="00000000" w:rsidRPr="00000000" w14:paraId="0000016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74781101"/>
              <w:tag w:val="goog_rdk_1315"/>
            </w:sdtPr>
            <w:sdtContent>
              <w:ins w:author="BONGU CHANDU" w:id="40" w:date="2025-07-31T14:31:18Z">
                <w:sdt>
                  <w:sdtPr>
                    <w:id w:val="-619872362"/>
                    <w:tag w:val="goog_rdk_1316"/>
                  </w:sdtPr>
                  <w:sdtContent>
                    <w:del w:author="Anonymous" w:id="12" w:date="2025-08-29T06:22:43Z">
                      <w:r w:rsidDel="00000000" w:rsidR="00000000" w:rsidRPr="00000000">
                        <w:rPr>
                          <w:rtl w:val="0"/>
                        </w:rPr>
                      </w:r>
                    </w:del>
                  </w:sdtContent>
                </w:sdt>
              </w:ins>
            </w:sdtContent>
          </w:sdt>
        </w:p>
      </w:sdtContent>
    </w:sdt>
    <w:sdt>
      <w:sdtPr>
        <w:id w:val="-1366583532"/>
        <w:tag w:val="goog_rdk_1320"/>
      </w:sdtPr>
      <w:sdtContent>
        <w:p w:rsidR="00000000" w:rsidDel="00000000" w:rsidP="00000000" w:rsidRDefault="00000000" w:rsidRPr="00000000" w14:paraId="0000016F">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86061427"/>
              <w:tag w:val="goog_rdk_1318"/>
            </w:sdtPr>
            <w:sdtContent>
              <w:ins w:author="BONGU CHANDU" w:id="40" w:date="2025-07-31T14:31:18Z">
                <w:sdt>
                  <w:sdtPr>
                    <w:id w:val="-1288260682"/>
                    <w:tag w:val="goog_rdk_1319"/>
                  </w:sdtPr>
                  <w:sdtContent>
                    <w:del w:author="Anonymous" w:id="12" w:date="2025-08-29T06:22:43Z">
                      <w:r w:rsidDel="00000000" w:rsidR="00000000" w:rsidRPr="00000000">
                        <w:rPr>
                          <w:rtl w:val="0"/>
                        </w:rPr>
                      </w:r>
                    </w:del>
                  </w:sdtContent>
                </w:sdt>
              </w:ins>
            </w:sdtContent>
          </w:sdt>
        </w:p>
      </w:sdtContent>
    </w:sdt>
    <w:sdt>
      <w:sdtPr>
        <w:id w:val="696121338"/>
        <w:tag w:val="goog_rdk_1323"/>
      </w:sdtPr>
      <w:sdtContent>
        <w:p w:rsidR="00000000" w:rsidDel="00000000" w:rsidP="00000000" w:rsidRDefault="00000000" w:rsidRPr="00000000" w14:paraId="00000170">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38573716"/>
              <w:tag w:val="goog_rdk_1321"/>
            </w:sdtPr>
            <w:sdtContent>
              <w:ins w:author="BONGU CHANDU" w:id="40" w:date="2025-07-31T14:31:18Z">
                <w:sdt>
                  <w:sdtPr>
                    <w:id w:val="411571741"/>
                    <w:tag w:val="goog_rdk_1322"/>
                  </w:sdtPr>
                  <w:sdtContent>
                    <w:del w:author="Anonymous" w:id="12" w:date="2025-08-29T06:22:43Z">
                      <w:r w:rsidDel="00000000" w:rsidR="00000000" w:rsidRPr="00000000">
                        <w:rPr>
                          <w:rtl w:val="0"/>
                        </w:rPr>
                      </w:r>
                    </w:del>
                  </w:sdtContent>
                </w:sdt>
              </w:ins>
            </w:sdtContent>
          </w:sdt>
        </w:p>
      </w:sdtContent>
    </w:sdt>
    <w:sdt>
      <w:sdtPr>
        <w:id w:val="1396120647"/>
        <w:tag w:val="goog_rdk_1326"/>
      </w:sdtPr>
      <w:sdtContent>
        <w:p w:rsidR="00000000" w:rsidDel="00000000" w:rsidP="00000000" w:rsidRDefault="00000000" w:rsidRPr="00000000" w14:paraId="0000017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29350384"/>
              <w:tag w:val="goog_rdk_1324"/>
            </w:sdtPr>
            <w:sdtContent>
              <w:ins w:author="BONGU CHANDU" w:id="40" w:date="2025-07-31T14:31:18Z">
                <w:sdt>
                  <w:sdtPr>
                    <w:id w:val="960115617"/>
                    <w:tag w:val="goog_rdk_1325"/>
                  </w:sdtPr>
                  <w:sdtContent>
                    <w:del w:author="Anonymous" w:id="12" w:date="2025-08-29T06:22:43Z">
                      <w:r w:rsidDel="00000000" w:rsidR="00000000" w:rsidRPr="00000000">
                        <w:rPr>
                          <w:rtl w:val="0"/>
                        </w:rPr>
                      </w:r>
                    </w:del>
                  </w:sdtContent>
                </w:sdt>
              </w:ins>
            </w:sdtContent>
          </w:sdt>
        </w:p>
      </w:sdtContent>
    </w:sdt>
    <w:sdt>
      <w:sdtPr>
        <w:id w:val="-514904753"/>
        <w:tag w:val="goog_rdk_1329"/>
      </w:sdtPr>
      <w:sdtContent>
        <w:p w:rsidR="00000000" w:rsidDel="00000000" w:rsidP="00000000" w:rsidRDefault="00000000" w:rsidRPr="00000000" w14:paraId="00000172">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008676078"/>
              <w:tag w:val="goog_rdk_1327"/>
            </w:sdtPr>
            <w:sdtContent>
              <w:ins w:author="BONGU CHANDU" w:id="40" w:date="2025-07-31T14:31:18Z">
                <w:sdt>
                  <w:sdtPr>
                    <w:id w:val="-1718902356"/>
                    <w:tag w:val="goog_rdk_1328"/>
                  </w:sdtPr>
                  <w:sdtContent>
                    <w:del w:author="Anonymous" w:id="12" w:date="2025-08-29T06:22:43Z">
                      <w:r w:rsidDel="00000000" w:rsidR="00000000" w:rsidRPr="00000000">
                        <w:rPr>
                          <w:rtl w:val="0"/>
                        </w:rPr>
                      </w:r>
                    </w:del>
                  </w:sdtContent>
                </w:sdt>
              </w:ins>
            </w:sdtContent>
          </w:sdt>
        </w:p>
      </w:sdtContent>
    </w:sdt>
    <w:sdt>
      <w:sdtPr>
        <w:id w:val="-1687573775"/>
        <w:tag w:val="goog_rdk_1332"/>
      </w:sdtPr>
      <w:sdtContent>
        <w:p w:rsidR="00000000" w:rsidDel="00000000" w:rsidP="00000000" w:rsidRDefault="00000000" w:rsidRPr="00000000" w14:paraId="0000017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47577138"/>
              <w:tag w:val="goog_rdk_1330"/>
            </w:sdtPr>
            <w:sdtContent>
              <w:ins w:author="BONGU CHANDU" w:id="40" w:date="2025-07-31T14:31:18Z">
                <w:sdt>
                  <w:sdtPr>
                    <w:id w:val="-1341048661"/>
                    <w:tag w:val="goog_rdk_1331"/>
                  </w:sdtPr>
                  <w:sdtContent>
                    <w:del w:author="Anonymous" w:id="12" w:date="2025-08-29T06:22:43Z">
                      <w:r w:rsidDel="00000000" w:rsidR="00000000" w:rsidRPr="00000000">
                        <w:rPr>
                          <w:rtl w:val="0"/>
                        </w:rPr>
                      </w:r>
                    </w:del>
                  </w:sdtContent>
                </w:sdt>
              </w:ins>
            </w:sdtContent>
          </w:sdt>
        </w:p>
      </w:sdtContent>
    </w:sdt>
    <w:sdt>
      <w:sdtPr>
        <w:id w:val="1129324771"/>
        <w:tag w:val="goog_rdk_1335"/>
      </w:sdtPr>
      <w:sdtContent>
        <w:p w:rsidR="00000000" w:rsidDel="00000000" w:rsidP="00000000" w:rsidRDefault="00000000" w:rsidRPr="00000000" w14:paraId="00000174">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45078551"/>
              <w:tag w:val="goog_rdk_1333"/>
            </w:sdtPr>
            <w:sdtContent>
              <w:ins w:author="BONGU CHANDU" w:id="40" w:date="2025-07-31T14:31:18Z">
                <w:sdt>
                  <w:sdtPr>
                    <w:id w:val="1338475875"/>
                    <w:tag w:val="goog_rdk_1334"/>
                  </w:sdtPr>
                  <w:sdtContent>
                    <w:del w:author="Anonymous" w:id="12" w:date="2025-08-29T06:22:43Z">
                      <w:r w:rsidDel="00000000" w:rsidR="00000000" w:rsidRPr="00000000">
                        <w:rPr>
                          <w:rtl w:val="0"/>
                        </w:rPr>
                      </w:r>
                    </w:del>
                  </w:sdtContent>
                </w:sdt>
              </w:ins>
            </w:sdtContent>
          </w:sdt>
        </w:p>
      </w:sdtContent>
    </w:sdt>
    <w:sdt>
      <w:sdtPr>
        <w:id w:val="1760928640"/>
        <w:tag w:val="goog_rdk_1339"/>
      </w:sdtPr>
      <w:sdtContent>
        <w:p w:rsidR="00000000" w:rsidDel="00000000" w:rsidP="00000000" w:rsidRDefault="00000000" w:rsidRPr="00000000" w14:paraId="00000175">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698526955"/>
              <w:tag w:val="goog_rdk_1336"/>
            </w:sdtPr>
            <w:sdtContent>
              <w:ins w:author="BONGU CHANDU" w:id="40" w:date="2025-07-31T14:31:18Z">
                <w:sdt>
                  <w:sdtPr>
                    <w:id w:val="-1786380049"/>
                    <w:tag w:val="goog_rdk_1337"/>
                  </w:sdtPr>
                  <w:sdtContent>
                    <w:del w:author="Anonymous" w:id="12" w:date="2025-08-29T06:22:43Z"/>
                  </w:sdtContent>
                </w:sdt>
              </w:ins>
              <w:sdt>
                <w:sdtPr>
                  <w:id w:val="-1808531762"/>
                  <w:tag w:val="goog_rdk_133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Drug Dosage &amp; Alternatives:</w:delText>
                      </w:r>
                    </w:del>
                  </w:ins>
                </w:sdtContent>
              </w:sdt>
              <w:ins w:author="BONGU CHANDU" w:id="40" w:date="2025-07-31T14:31:18Z">
                <w:del w:author="Anonymous" w:id="12" w:date="2025-08-29T06:22:43Z"/>
              </w:ins>
            </w:sdtContent>
          </w:sdt>
        </w:p>
      </w:sdtContent>
    </w:sdt>
    <w:sdt>
      <w:sdtPr>
        <w:id w:val="-1707475575"/>
        <w:tag w:val="goog_rdk_1342"/>
      </w:sdtPr>
      <w:sdtContent>
        <w:p w:rsidR="00000000" w:rsidDel="00000000" w:rsidP="00000000" w:rsidRDefault="00000000" w:rsidRPr="00000000" w14:paraId="00000176">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22422312"/>
              <w:tag w:val="goog_rdk_1340"/>
            </w:sdtPr>
            <w:sdtContent>
              <w:ins w:author="BONGU CHANDU" w:id="40" w:date="2025-07-31T14:31:18Z">
                <w:sdt>
                  <w:sdtPr>
                    <w:id w:val="1632620389"/>
                    <w:tag w:val="goog_rdk_1341"/>
                  </w:sdtPr>
                  <w:sdtContent>
                    <w:del w:author="Anonymous" w:id="12" w:date="2025-08-29T06:22:43Z">
                      <w:r w:rsidDel="00000000" w:rsidR="00000000" w:rsidRPr="00000000">
                        <w:rPr>
                          <w:rtl w:val="0"/>
                        </w:rPr>
                      </w:r>
                    </w:del>
                  </w:sdtContent>
                </w:sdt>
              </w:ins>
            </w:sdtContent>
          </w:sdt>
        </w:p>
      </w:sdtContent>
    </w:sdt>
    <w:sdt>
      <w:sdtPr>
        <w:id w:val="1523644618"/>
        <w:tag w:val="goog_rdk_1345"/>
      </w:sdtPr>
      <w:sdtContent>
        <w:p w:rsidR="00000000" w:rsidDel="00000000" w:rsidP="00000000" w:rsidRDefault="00000000" w:rsidRPr="00000000" w14:paraId="0000017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51611311"/>
              <w:tag w:val="goog_rdk_1343"/>
            </w:sdtPr>
            <w:sdtContent>
              <w:ins w:author="BONGU CHANDU" w:id="40" w:date="2025-07-31T14:31:18Z">
                <w:sdt>
                  <w:sdtPr>
                    <w:id w:val="659612306"/>
                    <w:tag w:val="goog_rdk_1344"/>
                  </w:sdtPr>
                  <w:sdtContent>
                    <w:del w:author="Anonymous" w:id="12" w:date="2025-08-29T06:22:43Z">
                      <w:r w:rsidDel="00000000" w:rsidR="00000000" w:rsidRPr="00000000">
                        <w:rPr>
                          <w:rtl w:val="0"/>
                        </w:rPr>
                      </w:r>
                    </w:del>
                  </w:sdtContent>
                </w:sdt>
              </w:ins>
            </w:sdtContent>
          </w:sdt>
        </w:p>
      </w:sdtContent>
    </w:sdt>
    <w:sdt>
      <w:sdtPr>
        <w:id w:val="-198087451"/>
        <w:tag w:val="goog_rdk_1348"/>
      </w:sdtPr>
      <w:sdtContent>
        <w:p w:rsidR="00000000" w:rsidDel="00000000" w:rsidP="00000000" w:rsidRDefault="00000000" w:rsidRPr="00000000" w14:paraId="00000178">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397986110"/>
              <w:tag w:val="goog_rdk_1346"/>
            </w:sdtPr>
            <w:sdtContent>
              <w:ins w:author="BONGU CHANDU" w:id="40" w:date="2025-07-31T14:31:18Z">
                <w:sdt>
                  <w:sdtPr>
                    <w:id w:val="1458470518"/>
                    <w:tag w:val="goog_rdk_1347"/>
                  </w:sdtPr>
                  <w:sdtContent>
                    <w:del w:author="Anonymous" w:id="12" w:date="2025-08-29T06:22:43Z">
                      <w:r w:rsidDel="00000000" w:rsidR="00000000" w:rsidRPr="00000000">
                        <w:rPr>
                          <w:rtl w:val="0"/>
                        </w:rPr>
                      </w:r>
                    </w:del>
                  </w:sdtContent>
                </w:sdt>
              </w:ins>
            </w:sdtContent>
          </w:sdt>
        </w:p>
      </w:sdtContent>
    </w:sdt>
    <w:sdt>
      <w:sdtPr>
        <w:id w:val="412836979"/>
        <w:tag w:val="goog_rdk_1351"/>
      </w:sdtPr>
      <w:sdtContent>
        <w:p w:rsidR="00000000" w:rsidDel="00000000" w:rsidP="00000000" w:rsidRDefault="00000000" w:rsidRPr="00000000" w14:paraId="00000179">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790003023"/>
              <w:tag w:val="goog_rdk_1349"/>
            </w:sdtPr>
            <w:sdtContent>
              <w:ins w:author="BONGU CHANDU" w:id="40" w:date="2025-07-31T14:31:18Z">
                <w:sdt>
                  <w:sdtPr>
                    <w:id w:val="-1732735807"/>
                    <w:tag w:val="goog_rdk_1350"/>
                  </w:sdtPr>
                  <w:sdtContent>
                    <w:del w:author="Anonymous" w:id="12" w:date="2025-08-29T06:22:43Z">
                      <w:r w:rsidDel="00000000" w:rsidR="00000000" w:rsidRPr="00000000">
                        <w:rPr>
                          <w:rtl w:val="0"/>
                        </w:rPr>
                      </w:r>
                    </w:del>
                  </w:sdtContent>
                </w:sdt>
              </w:ins>
            </w:sdtContent>
          </w:sdt>
        </w:p>
      </w:sdtContent>
    </w:sdt>
    <w:sdt>
      <w:sdtPr>
        <w:id w:val="1436288497"/>
        <w:tag w:val="goog_rdk_1355"/>
      </w:sdtPr>
      <w:sdtContent>
        <w:p w:rsidR="00000000" w:rsidDel="00000000" w:rsidP="00000000" w:rsidRDefault="00000000" w:rsidRPr="00000000" w14:paraId="0000017A">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83637763"/>
              <w:tag w:val="goog_rdk_1352"/>
            </w:sdtPr>
            <w:sdtContent>
              <w:ins w:author="BONGU CHANDU" w:id="40" w:date="2025-07-31T14:31:18Z">
                <w:sdt>
                  <w:sdtPr>
                    <w:id w:val="1279138384"/>
                    <w:tag w:val="goog_rdk_1353"/>
                  </w:sdtPr>
                  <w:sdtContent>
                    <w:del w:author="Anonymous" w:id="12" w:date="2025-08-29T06:22:43Z"/>
                  </w:sdtContent>
                </w:sdt>
              </w:ins>
              <w:sdt>
                <w:sdtPr>
                  <w:id w:val="-756483090"/>
                  <w:tag w:val="goog_rdk_135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Fig. Successfully showing the dosage and its form and alternatives to the drugs based on age.</w:delText>
                      </w:r>
                    </w:del>
                  </w:ins>
                </w:sdtContent>
              </w:sdt>
              <w:ins w:author="BONGU CHANDU" w:id="40" w:date="2025-07-31T14:31:18Z">
                <w:del w:author="Anonymous" w:id="12" w:date="2025-08-29T06:22:43Z"/>
              </w:ins>
            </w:sdtContent>
          </w:sdt>
        </w:p>
      </w:sdtContent>
    </w:sdt>
    <w:sdt>
      <w:sdtPr>
        <w:id w:val="-607286759"/>
        <w:tag w:val="goog_rdk_1358"/>
      </w:sdtPr>
      <w:sdtContent>
        <w:p w:rsidR="00000000" w:rsidDel="00000000" w:rsidP="00000000" w:rsidRDefault="00000000" w:rsidRPr="00000000" w14:paraId="0000017B">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2014794128"/>
              <w:tag w:val="goog_rdk_1356"/>
            </w:sdtPr>
            <w:sdtContent>
              <w:ins w:author="BONGU CHANDU" w:id="40" w:date="2025-07-31T14:31:18Z">
                <w:sdt>
                  <w:sdtPr>
                    <w:id w:val="761082684"/>
                    <w:tag w:val="goog_rdk_1357"/>
                  </w:sdtPr>
                  <w:sdtContent>
                    <w:del w:author="Anonymous" w:id="12" w:date="2025-08-29T06:22:43Z">
                      <w:r w:rsidDel="00000000" w:rsidR="00000000" w:rsidRPr="00000000">
                        <w:rPr>
                          <w:rtl w:val="0"/>
                        </w:rPr>
                      </w:r>
                    </w:del>
                  </w:sdtContent>
                </w:sdt>
              </w:ins>
            </w:sdtContent>
          </w:sdt>
        </w:p>
      </w:sdtContent>
    </w:sdt>
    <w:sdt>
      <w:sdtPr>
        <w:id w:val="-1664058342"/>
        <w:tag w:val="goog_rdk_1361"/>
      </w:sdtPr>
      <w:sdtContent>
        <w:p w:rsidR="00000000" w:rsidDel="00000000" w:rsidP="00000000" w:rsidRDefault="00000000" w:rsidRPr="00000000" w14:paraId="0000017C">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580636525"/>
              <w:tag w:val="goog_rdk_1359"/>
            </w:sdtPr>
            <w:sdtContent>
              <w:ins w:author="BONGU CHANDU" w:id="40" w:date="2025-07-31T14:31:18Z">
                <w:sdt>
                  <w:sdtPr>
                    <w:id w:val="1644195072"/>
                    <w:tag w:val="goog_rdk_1360"/>
                  </w:sdtPr>
                  <w:sdtContent>
                    <w:del w:author="Anonymous" w:id="12" w:date="2025-08-29T06:22:43Z">
                      <w:r w:rsidDel="00000000" w:rsidR="00000000" w:rsidRPr="00000000">
                        <w:rPr>
                          <w:rtl w:val="0"/>
                        </w:rPr>
                      </w:r>
                    </w:del>
                  </w:sdtContent>
                </w:sdt>
              </w:ins>
            </w:sdtContent>
          </w:sdt>
        </w:p>
      </w:sdtContent>
    </w:sdt>
    <w:sdt>
      <w:sdtPr>
        <w:id w:val="305253548"/>
        <w:tag w:val="goog_rdk_1364"/>
      </w:sdtPr>
      <w:sdtContent>
        <w:p w:rsidR="00000000" w:rsidDel="00000000" w:rsidP="00000000" w:rsidRDefault="00000000" w:rsidRPr="00000000" w14:paraId="0000017D">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270066694"/>
              <w:tag w:val="goog_rdk_1362"/>
            </w:sdtPr>
            <w:sdtContent>
              <w:ins w:author="BONGU CHANDU" w:id="40" w:date="2025-07-31T14:31:18Z">
                <w:sdt>
                  <w:sdtPr>
                    <w:id w:val="-1619950098"/>
                    <w:tag w:val="goog_rdk_1363"/>
                  </w:sdtPr>
                  <w:sdtContent>
                    <w:del w:author="Anonymous" w:id="12" w:date="2025-08-29T06:22:43Z">
                      <w:r w:rsidDel="00000000" w:rsidR="00000000" w:rsidRPr="00000000">
                        <w:rPr>
                          <w:rtl w:val="0"/>
                        </w:rPr>
                      </w:r>
                    </w:del>
                  </w:sdtContent>
                </w:sdt>
              </w:ins>
            </w:sdtContent>
          </w:sdt>
        </w:p>
      </w:sdtContent>
    </w:sdt>
    <w:sdt>
      <w:sdtPr>
        <w:id w:val="-645103274"/>
        <w:tag w:val="goog_rdk_1367"/>
      </w:sdtPr>
      <w:sdtContent>
        <w:p w:rsidR="00000000" w:rsidDel="00000000" w:rsidP="00000000" w:rsidRDefault="00000000" w:rsidRPr="00000000" w14:paraId="0000017E">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1694112566"/>
              <w:tag w:val="goog_rdk_1365"/>
            </w:sdtPr>
            <w:sdtContent>
              <w:ins w:author="BONGU CHANDU" w:id="40" w:date="2025-07-31T14:31:18Z">
                <w:sdt>
                  <w:sdtPr>
                    <w:id w:val="-365073780"/>
                    <w:tag w:val="goog_rdk_1366"/>
                  </w:sdtPr>
                  <w:sdtContent>
                    <w:del w:author="Anonymous" w:id="12" w:date="2025-08-29T06:22:43Z">
                      <w:r w:rsidDel="00000000" w:rsidR="00000000" w:rsidRPr="00000000">
                        <w:rPr>
                          <w:rtl w:val="0"/>
                        </w:rPr>
                      </w:r>
                    </w:del>
                  </w:sdtContent>
                </w:sdt>
              </w:ins>
            </w:sdtContent>
          </w:sdt>
        </w:p>
      </w:sdtContent>
    </w:sdt>
    <w:sdt>
      <w:sdtPr>
        <w:id w:val="531514812"/>
        <w:tag w:val="goog_rdk_1371"/>
      </w:sdtPr>
      <w:sdtContent>
        <w:p w:rsidR="00000000" w:rsidDel="00000000" w:rsidP="00000000" w:rsidRDefault="00000000" w:rsidRPr="00000000" w14:paraId="0000017F">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08775406"/>
              <w:tag w:val="goog_rdk_1368"/>
            </w:sdtPr>
            <w:sdtContent>
              <w:ins w:author="BONGU CHANDU" w:id="40" w:date="2025-07-31T14:31:18Z">
                <w:sdt>
                  <w:sdtPr>
                    <w:id w:val="-1437475127"/>
                    <w:tag w:val="goog_rdk_1369"/>
                  </w:sdtPr>
                  <w:sdtContent>
                    <w:del w:author="Anonymous" w:id="12" w:date="2025-08-29T06:22:43Z"/>
                  </w:sdtContent>
                </w:sdt>
              </w:ins>
              <w:sdt>
                <w:sdtPr>
                  <w:id w:val="785113560"/>
                  <w:tag w:val="goog_rdk_1370"/>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project successfully developed an end-to-end system that empowers users to input medication prescriptions and receive detailed insights on potential drug interactions and dosage recommendations. By integrating advanced NLP techniques and healthcare datasets, the system automates critical checks traditionally performed by pharmacists, enhancing patient safety and medication management.</w:delText>
                      </w:r>
                    </w:del>
                  </w:ins>
                </w:sdtContent>
              </w:sdt>
              <w:ins w:author="BONGU CHANDU" w:id="40" w:date="2025-07-31T14:31:18Z">
                <w:del w:author="Anonymous" w:id="12" w:date="2025-08-29T06:22:43Z"/>
              </w:ins>
            </w:sdtContent>
          </w:sdt>
        </w:p>
      </w:sdtContent>
    </w:sdt>
    <w:sdt>
      <w:sdtPr>
        <w:id w:val="-697704402"/>
        <w:tag w:val="goog_rdk_1375"/>
      </w:sdtPr>
      <w:sdtContent>
        <w:p w:rsidR="00000000" w:rsidDel="00000000" w:rsidP="00000000" w:rsidRDefault="00000000" w:rsidRPr="00000000" w14:paraId="00000180">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204178403"/>
              <w:tag w:val="goog_rdk_1372"/>
            </w:sdtPr>
            <w:sdtContent>
              <w:ins w:author="BONGU CHANDU" w:id="40" w:date="2025-07-31T14:31:18Z">
                <w:sdt>
                  <w:sdtPr>
                    <w:id w:val="-1633476799"/>
                    <w:tag w:val="goog_rdk_1373"/>
                  </w:sdtPr>
                  <w:sdtContent>
                    <w:del w:author="Anonymous" w:id="12" w:date="2025-08-29T06:22:43Z"/>
                  </w:sdtContent>
                </w:sdt>
              </w:ins>
              <w:sdt>
                <w:sdtPr>
                  <w:id w:val="-472106758"/>
                  <w:tag w:val="goog_rdk_1374"/>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 core achievement lies in designing and implementing a robust backend API using FastAPI, which efficiently handles medicine extraction, maps medicines to RxCUI codes, and detects possible drug-drug interactions from a curated dataset. Additionally, the system incorporates IBM Watson Natural Language Understanding to generate meaningful alerts explaining interaction severity and consequences, providing valuable context to users. Alongside, a dosage checking module was integrated to analyze prescribed dosages relative to patient age and suggest optimal adjustments or alternatives. Complementing the backend, a user-friendly frontend was built with Streamlit, enabling intuitive input and clear presentation of interaction and dosage results. This combination of frontend and backend creates a seamless experience that can assist healthcare professionals and patients alike.</w:delText>
                      </w:r>
                    </w:del>
                  </w:ins>
                </w:sdtContent>
              </w:sdt>
              <w:ins w:author="BONGU CHANDU" w:id="40" w:date="2025-07-31T14:31:18Z">
                <w:del w:author="Anonymous" w:id="12" w:date="2025-08-29T06:22:43Z"/>
              </w:ins>
            </w:sdtContent>
          </w:sdt>
        </w:p>
      </w:sdtContent>
    </w:sdt>
    <w:sdt>
      <w:sdtPr>
        <w:id w:val="-512028510"/>
        <w:tag w:val="goog_rdk_1378"/>
      </w:sdtPr>
      <w:sdtContent>
        <w:p w:rsidR="00000000" w:rsidDel="00000000" w:rsidP="00000000" w:rsidRDefault="00000000" w:rsidRPr="00000000" w14:paraId="00000181">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483295579"/>
              <w:tag w:val="goog_rdk_1376"/>
            </w:sdtPr>
            <w:sdtContent>
              <w:ins w:author="BONGU CHANDU" w:id="40" w:date="2025-07-31T14:31:18Z">
                <w:sdt>
                  <w:sdtPr>
                    <w:id w:val="1261624874"/>
                    <w:tag w:val="goog_rdk_1377"/>
                  </w:sdtPr>
                  <w:sdtContent>
                    <w:del w:author="Anonymous" w:id="12" w:date="2025-08-29T06:22:43Z">
                      <w:r w:rsidDel="00000000" w:rsidR="00000000" w:rsidRPr="00000000">
                        <w:rPr>
                          <w:rtl w:val="0"/>
                        </w:rPr>
                      </w:r>
                    </w:del>
                  </w:sdtContent>
                </w:sdt>
              </w:ins>
            </w:sdtContent>
          </w:sdt>
        </w:p>
      </w:sdtContent>
    </w:sdt>
    <w:sdt>
      <w:sdtPr>
        <w:id w:val="-1450886684"/>
        <w:tag w:val="goog_rdk_1382"/>
      </w:sdtPr>
      <w:sdtContent>
        <w:p w:rsidR="00000000" w:rsidDel="00000000" w:rsidP="00000000" w:rsidRDefault="00000000" w:rsidRPr="00000000" w14:paraId="00000182">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215525403"/>
              <w:tag w:val="goog_rdk_1379"/>
            </w:sdtPr>
            <w:sdtContent>
              <w:ins w:author="BONGU CHANDU" w:id="40" w:date="2025-07-31T14:31:18Z">
                <w:sdt>
                  <w:sdtPr>
                    <w:id w:val="-862784475"/>
                    <w:tag w:val="goog_rdk_1380"/>
                  </w:sdtPr>
                  <w:sdtContent>
                    <w:del w:author="Anonymous" w:id="12" w:date="2025-08-29T06:22:43Z"/>
                  </w:sdtContent>
                </w:sdt>
              </w:ins>
              <w:sdt>
                <w:sdtPr>
                  <w:id w:val="1967617672"/>
                  <w:tag w:val="goog_rdk_1381"/>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Throughout the development, several challenges were encountered. First, accurately extracting drug names from free-text prescriptions proved complex due to variability in medical terminology, spelling errors, and shorthand notations. To address this, multiple text-cleaning and mapping strategies were employed to reliably link extracted terms to standard RxCUI codes. Second, managing the large drug interaction dataset required efficient preprocessing and lookup methods to ensure fast response times within API calls. Third, integrating IBM Watson’s NLU service introduced dependency and latency considerations; initializing and handling errors robustly was crucial to maintain system stability. Additionally, designing a simple yet functional frontend interface in Streamlit demanded balancing usability with technical constraints, especially in displaying multi-item interaction results clearly. Finally, coordinating data flow and response formatting between modules required careful planning to maintain modularity and ease  </w:delText>
                      </w:r>
                    </w:del>
                  </w:ins>
                </w:sdtContent>
              </w:sdt>
              <w:ins w:author="BONGU CHANDU" w:id="40" w:date="2025-07-31T14:31:18Z">
                <w:del w:author="Anonymous" w:id="12" w:date="2025-08-29T06:22:43Z"/>
              </w:ins>
            </w:sdtContent>
          </w:sdt>
        </w:p>
      </w:sdtContent>
    </w:sdt>
    <w:sdt>
      <w:sdtPr>
        <w:id w:val="-1491480521"/>
        <w:tag w:val="goog_rdk_1385"/>
      </w:sdtPr>
      <w:sdtContent>
        <w:p w:rsidR="00000000" w:rsidDel="00000000" w:rsidP="00000000" w:rsidRDefault="00000000" w:rsidRPr="00000000" w14:paraId="00000183">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638845576"/>
              <w:tag w:val="goog_rdk_1383"/>
            </w:sdtPr>
            <w:sdtContent>
              <w:ins w:author="BONGU CHANDU" w:id="40" w:date="2025-07-31T14:31:18Z">
                <w:sdt>
                  <w:sdtPr>
                    <w:id w:val="-224368137"/>
                    <w:tag w:val="goog_rdk_1384"/>
                  </w:sdtPr>
                  <w:sdtContent>
                    <w:del w:author="Anonymous" w:id="12" w:date="2025-08-29T06:22:43Z">
                      <w:r w:rsidDel="00000000" w:rsidR="00000000" w:rsidRPr="00000000">
                        <w:rPr>
                          <w:rtl w:val="0"/>
                        </w:rPr>
                      </w:r>
                    </w:del>
                  </w:sdtContent>
                </w:sdt>
              </w:ins>
            </w:sdtContent>
          </w:sdt>
        </w:p>
      </w:sdtContent>
    </w:sdt>
    <w:sdt>
      <w:sdtPr>
        <w:id w:val="-169170901"/>
        <w:tag w:val="goog_rdk_1389"/>
      </w:sdtPr>
      <w:sdtContent>
        <w:p w:rsidR="00000000" w:rsidDel="00000000" w:rsidP="00000000" w:rsidRDefault="00000000" w:rsidRPr="00000000" w14:paraId="00000184">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796827755"/>
              <w:tag w:val="goog_rdk_1386"/>
            </w:sdtPr>
            <w:sdtContent>
              <w:ins w:author="BONGU CHANDU" w:id="40" w:date="2025-07-31T14:31:18Z">
                <w:sdt>
                  <w:sdtPr>
                    <w:id w:val="1942246435"/>
                    <w:tag w:val="goog_rdk_1387"/>
                  </w:sdtPr>
                  <w:sdtContent>
                    <w:del w:author="Anonymous" w:id="12" w:date="2025-08-29T06:22:43Z"/>
                  </w:sdtContent>
                </w:sdt>
              </w:ins>
              <w:sdt>
                <w:sdtPr>
                  <w:id w:val="1507668276"/>
                  <w:tag w:val="goog_rdk_1388"/>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This project provided valuable hands-on experience in full-stack AI system development, combining data science, software engineering, and user experience design. Key learnings included mastering FastAPI for building scalable RESTful services and managing asynchronous tasks and exceptions. The importance of robust data preprocessing and normalization was highlighted when working with real-world medical datasets. The use of NLP APIs for domain-specific alert generation showcased the power and challenges of integrating third-party AI services. Streamlit proved to be an effective tool for rapidly prototyping interactive applications with minimal frontend expertise. Moreover, this project reinforced best practices in API design, modular programming, and documentation for collaborative development. The iterative debugging and optimization process deepened understanding of performance trade-offs in data-intensive applications.</w:delText>
                      </w:r>
                    </w:del>
                  </w:ins>
                </w:sdtContent>
              </w:sdt>
              <w:ins w:author="BONGU CHANDU" w:id="40" w:date="2025-07-31T14:31:18Z">
                <w:del w:author="Anonymous" w:id="12" w:date="2025-08-29T06:22:43Z"/>
              </w:ins>
            </w:sdtContent>
          </w:sdt>
        </w:p>
      </w:sdtContent>
    </w:sdt>
    <w:sdt>
      <w:sdtPr>
        <w:id w:val="834478636"/>
        <w:tag w:val="goog_rdk_1392"/>
      </w:sdtPr>
      <w:sdtContent>
        <w:p w:rsidR="00000000" w:rsidDel="00000000" w:rsidP="00000000" w:rsidRDefault="00000000" w:rsidRPr="00000000" w14:paraId="00000185">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98056658"/>
              <w:tag w:val="goog_rdk_1390"/>
            </w:sdtPr>
            <w:sdtContent>
              <w:ins w:author="BONGU CHANDU" w:id="40" w:date="2025-07-31T14:31:18Z">
                <w:sdt>
                  <w:sdtPr>
                    <w:id w:val="-1818347286"/>
                    <w:tag w:val="goog_rdk_1391"/>
                  </w:sdtPr>
                  <w:sdtContent>
                    <w:del w:author="Anonymous" w:id="12" w:date="2025-08-29T06:22:43Z">
                      <w:r w:rsidDel="00000000" w:rsidR="00000000" w:rsidRPr="00000000">
                        <w:rPr>
                          <w:rtl w:val="0"/>
                        </w:rPr>
                      </w:r>
                    </w:del>
                  </w:sdtContent>
                </w:sdt>
              </w:ins>
            </w:sdtContent>
          </w:sdt>
        </w:p>
      </w:sdtContent>
    </w:sdt>
    <w:sdt>
      <w:sdtPr>
        <w:id w:val="765487403"/>
        <w:tag w:val="goog_rdk_1396"/>
      </w:sdtPr>
      <w:sdtContent>
        <w:p w:rsidR="00000000" w:rsidDel="00000000" w:rsidP="00000000" w:rsidRDefault="00000000" w:rsidRPr="00000000" w14:paraId="00000186">
          <w:pPr>
            <w:tabs>
              <w:tab w:val="left" w:leader="none" w:pos="3929"/>
            </w:tabs>
            <w:jc w:val="both"/>
            <w:rPr>
              <w:ins w:author="BONGU CHANDU" w:id="40" w:date="2025-07-31T14:31:18Z"/>
              <w:del w:author="Anonymous" w:id="12" w:date="2025-08-29T06:22:43Z"/>
              <w:rFonts w:ascii="Cambria" w:cs="Cambria" w:eastAsia="Cambria" w:hAnsi="Cambria"/>
              <w:sz w:val="22"/>
              <w:szCs w:val="22"/>
              <w:rPrChange w:author="BONGU CHANDU" w:id="41" w:date="2025-07-31T14:31:18Z">
                <w:rPr>
                  <w:rFonts w:ascii="Cambria" w:cs="Cambria" w:eastAsia="Cambria" w:hAnsi="Cambria"/>
                  <w:sz w:val="22"/>
                  <w:szCs w:val="22"/>
                </w:rPr>
              </w:rPrChange>
            </w:rPr>
          </w:pPr>
          <w:sdt>
            <w:sdtPr>
              <w:id w:val="-1309111829"/>
              <w:tag w:val="goog_rdk_1393"/>
            </w:sdtPr>
            <w:sdtContent>
              <w:ins w:author="BONGU CHANDU" w:id="40" w:date="2025-07-31T14:31:18Z">
                <w:sdt>
                  <w:sdtPr>
                    <w:id w:val="-119967386"/>
                    <w:tag w:val="goog_rdk_1394"/>
                  </w:sdtPr>
                  <w:sdtContent>
                    <w:del w:author="Anonymous" w:id="12" w:date="2025-08-29T06:22:43Z"/>
                  </w:sdtContent>
                </w:sdt>
              </w:ins>
              <w:sdt>
                <w:sdtPr>
                  <w:id w:val="-789069286"/>
                  <w:tag w:val="goog_rdk_1395"/>
                </w:sdtPr>
                <w:sdtContent>
                  <w:ins w:author="BONGU CHANDU" w:id="40" w:date="2025-07-31T14:31:18Z">
                    <w:del w:author="Anonymous" w:id="12" w:date="2025-08-29T06:22:43Z">
                      <w:r w:rsidDel="00000000" w:rsidR="00000000" w:rsidRPr="00000000">
                        <w:rPr>
                          <w:rFonts w:ascii="Cambria" w:cs="Cambria" w:eastAsia="Cambria" w:hAnsi="Cambria"/>
                          <w:sz w:val="22"/>
                          <w:szCs w:val="22"/>
                          <w:rtl w:val="0"/>
                          <w:rPrChange w:author="BONGU CHANDU" w:id="41" w:date="2025-07-31T14:31:18Z">
                            <w:rPr>
                              <w:rFonts w:ascii="Cambria" w:cs="Cambria" w:eastAsia="Cambria" w:hAnsi="Cambria"/>
                              <w:sz w:val="22"/>
                              <w:szCs w:val="22"/>
                            </w:rPr>
                          </w:rPrChange>
                        </w:rPr>
                        <w:delText xml:space="preserve">There are several promising directions to extend this system. Incorporating additional clinical parameters such as patient weight, renal function, or allergies could refine dosage recommendations and interaction risk assessments, enabling personalized medication management. Expanding the drug interaction dataset with real-time updates from regulatory sources would improve reliability and comprehensiveness. Integrating with electronic health record (EHR) systems could facilitate automatic prescription input and clinical decision support for healthcare providers. Advanced NLP models trained specifically on medical texts could enhance drug extraction accuracy and enable explanation generation beyond alert texts, such as detailed patient-friendly summaries. A mobile app version with offline capabilities could increase accessibility in resource-limited settings. Finally, adding multi-language support and voice input could broaden usability for diverse populations. These enhancements could transform the system into a versatile digital health assistant, significantly contributing to medication safety worldwide.</w:delText>
                      </w:r>
                    </w:del>
                  </w:ins>
                </w:sdtContent>
              </w:sdt>
              <w:ins w:author="BONGU CHANDU" w:id="40" w:date="2025-07-31T14:31:18Z">
                <w:del w:author="Anonymous" w:id="12" w:date="2025-08-29T06:22:43Z"/>
              </w:ins>
            </w:sdtContent>
          </w:sdt>
        </w:p>
      </w:sdtContent>
    </w:sdt>
    <w:sdt>
      <w:sdtPr>
        <w:id w:val="400765776"/>
        <w:tag w:val="goog_rdk_1399"/>
      </w:sdtPr>
      <w:sdtContent>
        <w:p w:rsidR="00000000" w:rsidDel="00000000" w:rsidP="00000000" w:rsidRDefault="00000000" w:rsidRPr="00000000" w14:paraId="00000187">
          <w:pPr>
            <w:tabs>
              <w:tab w:val="left" w:leader="none" w:pos="3929"/>
            </w:tabs>
            <w:jc w:val="both"/>
            <w:rPr>
              <w:ins w:author="BONGU CHANDU" w:id="40" w:date="2025-07-31T14:31:18Z"/>
              <w:del w:author="Anonymous" w:id="12" w:date="2025-08-29T06:22:43Z"/>
              <w:rFonts w:ascii="Cambria" w:cs="Cambria" w:eastAsia="Cambria" w:hAnsi="Cambria"/>
              <w:sz w:val="22"/>
              <w:szCs w:val="22"/>
            </w:rPr>
          </w:pPr>
          <w:sdt>
            <w:sdtPr>
              <w:id w:val="719651047"/>
              <w:tag w:val="goog_rdk_1397"/>
            </w:sdtPr>
            <w:sdtContent>
              <w:ins w:author="BONGU CHANDU" w:id="40" w:date="2025-07-31T14:31:18Z">
                <w:sdt>
                  <w:sdtPr>
                    <w:id w:val="2133446678"/>
                    <w:tag w:val="goog_rdk_1398"/>
                  </w:sdtPr>
                  <w:sdtContent>
                    <w:del w:author="Anonymous" w:id="12" w:date="2025-08-29T06:22:43Z">
                      <w:r w:rsidDel="00000000" w:rsidR="00000000" w:rsidRPr="00000000">
                        <w:rPr>
                          <w:rtl w:val="0"/>
                        </w:rPr>
                      </w:r>
                    </w:del>
                  </w:sdtContent>
                </w:sdt>
              </w:ins>
            </w:sdtContent>
          </w:sdt>
        </w:p>
      </w:sdtContent>
    </w:sdt>
    <w:sdt>
      <w:sdtPr>
        <w:id w:val="403189392"/>
        <w:tag w:val="goog_rdk_1402"/>
      </w:sdtPr>
      <w:sdtContent>
        <w:p w:rsidR="00000000" w:rsidDel="00000000" w:rsidP="00000000" w:rsidRDefault="00000000" w:rsidRPr="00000000" w14:paraId="00000188">
          <w:pPr>
            <w:tabs>
              <w:tab w:val="left" w:leader="none" w:pos="3929"/>
            </w:tabs>
            <w:jc w:val="both"/>
            <w:rPr>
              <w:del w:author="Anonymous" w:id="12" w:date="2025-08-29T06:22:43Z"/>
              <w:rFonts w:ascii="Cambria" w:cs="Cambria" w:eastAsia="Cambria" w:hAnsi="Cambria"/>
              <w:sz w:val="22"/>
              <w:szCs w:val="22"/>
            </w:rPr>
          </w:pPr>
          <w:sdt>
            <w:sdtPr>
              <w:id w:val="-229806883"/>
              <w:tag w:val="goog_rdk_1401"/>
            </w:sdtPr>
            <w:sdtContent>
              <w:del w:author="Anonymous" w:id="12" w:date="2025-08-29T06:22:43Z">
                <w:r w:rsidDel="00000000" w:rsidR="00000000" w:rsidRPr="00000000">
                  <w:rPr>
                    <w:rFonts w:ascii="Cambria" w:cs="Cambria" w:eastAsia="Cambria" w:hAnsi="Cambria"/>
                    <w:sz w:val="22"/>
                    <w:szCs w:val="22"/>
                  </w:rPr>
                  <w:drawing>
                    <wp:inline distB="0" distT="0" distL="0" distR="0">
                      <wp:extent cx="2197100" cy="3403600"/>
                      <wp:effectExtent b="0" l="0" r="0" t="0"/>
                      <wp:docPr id="206267984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197100" cy="3403600"/>
                              </a:xfrm>
                              <a:prstGeom prst="rect"/>
                              <a:ln/>
                            </pic:spPr>
                          </pic:pic>
                        </a:graphicData>
                      </a:graphic>
                    </wp:inline>
                  </w:drawing>
                </w:r>
                <w:r w:rsidDel="00000000" w:rsidR="00000000" w:rsidRPr="00000000">
                  <w:rPr>
                    <w:rtl w:val="0"/>
                  </w:rPr>
                </w:r>
              </w:del>
            </w:sdtContent>
          </w:sdt>
        </w:p>
      </w:sdtContent>
    </w:sdt>
    <w:sdt>
      <w:sdtPr>
        <w:id w:val="-1712949162"/>
        <w:tag w:val="goog_rdk_1404"/>
      </w:sdtPr>
      <w:sdtContent>
        <w:p w:rsidR="00000000" w:rsidDel="00000000" w:rsidP="00000000" w:rsidRDefault="00000000" w:rsidRPr="00000000" w14:paraId="00000189">
          <w:pPr>
            <w:tabs>
              <w:tab w:val="left" w:leader="none" w:pos="3929"/>
            </w:tabs>
            <w:jc w:val="both"/>
            <w:rPr>
              <w:del w:author="Anonymous" w:id="12" w:date="2025-08-29T06:22:43Z"/>
              <w:rFonts w:ascii="Cambria" w:cs="Cambria" w:eastAsia="Cambria" w:hAnsi="Cambria"/>
              <w:sz w:val="22"/>
              <w:szCs w:val="22"/>
            </w:rPr>
          </w:pPr>
          <w:sdt>
            <w:sdtPr>
              <w:id w:val="-2069650866"/>
              <w:tag w:val="goog_rdk_1403"/>
            </w:sdtPr>
            <w:sdtContent>
              <w:del w:author="Anonymous" w:id="12" w:date="2025-08-29T06:22:43Z">
                <w:r w:rsidDel="00000000" w:rsidR="00000000" w:rsidRPr="00000000">
                  <w:rPr>
                    <w:rtl w:val="0"/>
                  </w:rPr>
                </w:r>
              </w:del>
            </w:sdtContent>
          </w:sdt>
        </w:p>
      </w:sdtContent>
    </w:sdt>
    <w:sdt>
      <w:sdtPr>
        <w:id w:val="-1589689492"/>
        <w:tag w:val="goog_rdk_1406"/>
      </w:sdtPr>
      <w:sdtContent>
        <w:p w:rsidR="00000000" w:rsidDel="00000000" w:rsidP="00000000" w:rsidRDefault="00000000" w:rsidRPr="00000000" w14:paraId="0000018A">
          <w:pPr>
            <w:tabs>
              <w:tab w:val="left" w:leader="none" w:pos="3929"/>
            </w:tabs>
            <w:jc w:val="both"/>
            <w:rPr>
              <w:del w:author="Anonymous" w:id="12" w:date="2025-08-29T06:22:43Z"/>
              <w:rFonts w:ascii="Cambria" w:cs="Cambria" w:eastAsia="Cambria" w:hAnsi="Cambria"/>
              <w:sz w:val="22"/>
              <w:szCs w:val="22"/>
            </w:rPr>
          </w:pPr>
          <w:sdt>
            <w:sdtPr>
              <w:id w:val="-191662748"/>
              <w:tag w:val="goog_rdk_1405"/>
            </w:sdtPr>
            <w:sdtContent>
              <w:del w:author="Anonymous" w:id="12" w:date="2025-08-29T06:22:43Z">
                <w:r w:rsidDel="00000000" w:rsidR="00000000" w:rsidRPr="00000000">
                  <w:rPr>
                    <w:rtl w:val="0"/>
                  </w:rPr>
                </w:r>
              </w:del>
            </w:sdtContent>
          </w:sdt>
        </w:p>
      </w:sdtContent>
    </w:sdt>
    <w:sdt>
      <w:sdtPr>
        <w:id w:val="-2007633310"/>
        <w:tag w:val="goog_rdk_1408"/>
      </w:sdtPr>
      <w:sdtContent>
        <w:p w:rsidR="00000000" w:rsidDel="00000000" w:rsidP="00000000" w:rsidRDefault="00000000" w:rsidRPr="00000000" w14:paraId="0000018B">
          <w:pPr>
            <w:tabs>
              <w:tab w:val="left" w:leader="none" w:pos="3929"/>
            </w:tabs>
            <w:jc w:val="both"/>
            <w:rPr>
              <w:del w:author="Anonymous" w:id="12" w:date="2025-08-29T06:22:43Z"/>
              <w:rFonts w:ascii="Cambria" w:cs="Cambria" w:eastAsia="Cambria" w:hAnsi="Cambria"/>
              <w:sz w:val="22"/>
              <w:szCs w:val="22"/>
            </w:rPr>
          </w:pPr>
          <w:sdt>
            <w:sdtPr>
              <w:id w:val="2030072163"/>
              <w:tag w:val="goog_rdk_1407"/>
            </w:sdtPr>
            <w:sdtContent>
              <w:del w:author="Anonymous" w:id="12" w:date="2025-08-29T06:22:43Z">
                <w:r w:rsidDel="00000000" w:rsidR="00000000" w:rsidRPr="00000000">
                  <w:rPr>
                    <w:rtl w:val="0"/>
                  </w:rPr>
                </w:r>
              </w:del>
            </w:sdtContent>
          </w:sdt>
        </w:p>
      </w:sdtContent>
    </w:sdt>
    <w:sdt>
      <w:sdtPr>
        <w:id w:val="-1004250362"/>
        <w:tag w:val="goog_rdk_1410"/>
      </w:sdtPr>
      <w:sdtContent>
        <w:p w:rsidR="00000000" w:rsidDel="00000000" w:rsidP="00000000" w:rsidRDefault="00000000" w:rsidRPr="00000000" w14:paraId="0000018C">
          <w:pPr>
            <w:tabs>
              <w:tab w:val="left" w:leader="none" w:pos="3929"/>
            </w:tabs>
            <w:jc w:val="both"/>
            <w:rPr>
              <w:del w:author="Anonymous" w:id="12" w:date="2025-08-29T06:22:43Z"/>
              <w:rFonts w:ascii="Cambria" w:cs="Cambria" w:eastAsia="Cambria" w:hAnsi="Cambria"/>
              <w:sz w:val="22"/>
              <w:szCs w:val="22"/>
            </w:rPr>
          </w:pPr>
          <w:sdt>
            <w:sdtPr>
              <w:id w:val="1301528632"/>
              <w:tag w:val="goog_rdk_1409"/>
            </w:sdtPr>
            <w:sdtContent>
              <w:del w:author="Anonymous" w:id="12" w:date="2025-08-29T06:22:43Z">
                <w:r w:rsidDel="00000000" w:rsidR="00000000" w:rsidRPr="00000000">
                  <w:rPr>
                    <w:rtl w:val="0"/>
                  </w:rPr>
                </w:r>
              </w:del>
            </w:sdtContent>
          </w:sdt>
        </w:p>
      </w:sdtContent>
    </w:sdt>
    <w:sdt>
      <w:sdtPr>
        <w:id w:val="-808236295"/>
        <w:tag w:val="goog_rdk_1412"/>
      </w:sdtPr>
      <w:sdtContent>
        <w:p w:rsidR="00000000" w:rsidDel="00000000" w:rsidP="00000000" w:rsidRDefault="00000000" w:rsidRPr="00000000" w14:paraId="0000018D">
          <w:pPr>
            <w:tabs>
              <w:tab w:val="left" w:leader="none" w:pos="3929"/>
            </w:tabs>
            <w:jc w:val="both"/>
            <w:rPr>
              <w:del w:author="Anonymous" w:id="12" w:date="2025-08-29T06:22:43Z"/>
              <w:rFonts w:ascii="Cambria" w:cs="Cambria" w:eastAsia="Cambria" w:hAnsi="Cambria"/>
              <w:sz w:val="22"/>
              <w:szCs w:val="22"/>
            </w:rPr>
          </w:pPr>
          <w:sdt>
            <w:sdtPr>
              <w:id w:val="-193870967"/>
              <w:tag w:val="goog_rdk_1411"/>
            </w:sdtPr>
            <w:sdtContent>
              <w:del w:author="Anonymous" w:id="12" w:date="2025-08-29T06:22:43Z">
                <w:r w:rsidDel="00000000" w:rsidR="00000000" w:rsidRPr="00000000">
                  <w:rPr>
                    <w:rtl w:val="0"/>
                  </w:rPr>
                </w:r>
              </w:del>
            </w:sdtContent>
          </w:sdt>
        </w:p>
      </w:sdtContent>
    </w:sdt>
    <w:sdt>
      <w:sdtPr>
        <w:id w:val="-733282956"/>
        <w:tag w:val="goog_rdk_1414"/>
      </w:sdtPr>
      <w:sdtContent>
        <w:p w:rsidR="00000000" w:rsidDel="00000000" w:rsidP="00000000" w:rsidRDefault="00000000" w:rsidRPr="00000000" w14:paraId="0000018E">
          <w:pPr>
            <w:tabs>
              <w:tab w:val="left" w:leader="none" w:pos="3929"/>
            </w:tabs>
            <w:jc w:val="both"/>
            <w:rPr>
              <w:del w:author="Anonymous" w:id="12" w:date="2025-08-29T06:22:43Z"/>
              <w:rFonts w:ascii="Cambria" w:cs="Cambria" w:eastAsia="Cambria" w:hAnsi="Cambria"/>
              <w:sz w:val="22"/>
              <w:szCs w:val="22"/>
            </w:rPr>
          </w:pPr>
          <w:sdt>
            <w:sdtPr>
              <w:id w:val="1654359440"/>
              <w:tag w:val="goog_rdk_1413"/>
            </w:sdtPr>
            <w:sdtContent>
              <w:del w:author="Anonymous" w:id="12" w:date="2025-08-29T06:22:43Z">
                <w:r w:rsidDel="00000000" w:rsidR="00000000" w:rsidRPr="00000000">
                  <w:rPr>
                    <w:rtl w:val="0"/>
                  </w:rPr>
                </w:r>
              </w:del>
            </w:sdtContent>
          </w:sdt>
        </w:p>
      </w:sdtContent>
    </w:sdt>
    <w:sdt>
      <w:sdtPr>
        <w:id w:val="1783840766"/>
        <w:tag w:val="goog_rdk_1416"/>
      </w:sdtPr>
      <w:sdtContent>
        <w:p w:rsidR="00000000" w:rsidDel="00000000" w:rsidP="00000000" w:rsidRDefault="00000000" w:rsidRPr="00000000" w14:paraId="0000018F">
          <w:pPr>
            <w:tabs>
              <w:tab w:val="left" w:leader="none" w:pos="3929"/>
            </w:tabs>
            <w:jc w:val="both"/>
            <w:rPr>
              <w:del w:author="Anonymous" w:id="12" w:date="2025-08-29T06:22:43Z"/>
              <w:rFonts w:ascii="Cambria" w:cs="Cambria" w:eastAsia="Cambria" w:hAnsi="Cambria"/>
              <w:sz w:val="22"/>
              <w:szCs w:val="22"/>
            </w:rPr>
          </w:pPr>
          <w:sdt>
            <w:sdtPr>
              <w:id w:val="-881845552"/>
              <w:tag w:val="goog_rdk_1415"/>
            </w:sdtPr>
            <w:sdtContent>
              <w:del w:author="Anonymous" w:id="12" w:date="2025-08-29T06:22:43Z">
                <w:r w:rsidDel="00000000" w:rsidR="00000000" w:rsidRPr="00000000">
                  <w:rPr>
                    <w:rtl w:val="0"/>
                  </w:rPr>
                </w:r>
              </w:del>
            </w:sdtContent>
          </w:sdt>
        </w:p>
      </w:sdtContent>
    </w:sdt>
    <w:sdt>
      <w:sdtPr>
        <w:id w:val="-1216161126"/>
        <w:tag w:val="goog_rdk_1418"/>
      </w:sdtPr>
      <w:sdtContent>
        <w:p w:rsidR="00000000" w:rsidDel="00000000" w:rsidP="00000000" w:rsidRDefault="00000000" w:rsidRPr="00000000" w14:paraId="00000190">
          <w:pPr>
            <w:tabs>
              <w:tab w:val="left" w:leader="none" w:pos="3929"/>
            </w:tabs>
            <w:jc w:val="both"/>
            <w:rPr>
              <w:del w:author="Anonymous" w:id="12" w:date="2025-08-29T06:22:43Z"/>
              <w:rFonts w:ascii="Cambria" w:cs="Cambria" w:eastAsia="Cambria" w:hAnsi="Cambria"/>
              <w:sz w:val="22"/>
              <w:szCs w:val="22"/>
            </w:rPr>
          </w:pPr>
          <w:sdt>
            <w:sdtPr>
              <w:id w:val="684384536"/>
              <w:tag w:val="goog_rdk_1417"/>
            </w:sdtPr>
            <w:sdtContent>
              <w:del w:author="Anonymous" w:id="12" w:date="2025-08-29T06:22:43Z">
                <w:r w:rsidDel="00000000" w:rsidR="00000000" w:rsidRPr="00000000">
                  <w:rPr>
                    <w:rtl w:val="0"/>
                  </w:rPr>
                </w:r>
              </w:del>
            </w:sdtContent>
          </w:sdt>
        </w:p>
      </w:sdtContent>
    </w:sdt>
    <w:sdt>
      <w:sdtPr>
        <w:id w:val="-744955024"/>
        <w:tag w:val="goog_rdk_1420"/>
      </w:sdtPr>
      <w:sdtContent>
        <w:p w:rsidR="00000000" w:rsidDel="00000000" w:rsidP="00000000" w:rsidRDefault="00000000" w:rsidRPr="00000000" w14:paraId="00000191">
          <w:pPr>
            <w:tabs>
              <w:tab w:val="left" w:leader="none" w:pos="3929"/>
            </w:tabs>
            <w:jc w:val="both"/>
            <w:rPr>
              <w:del w:author="Anonymous" w:id="12" w:date="2025-08-29T06:22:43Z"/>
              <w:rFonts w:ascii="Cambria" w:cs="Cambria" w:eastAsia="Cambria" w:hAnsi="Cambria"/>
              <w:sz w:val="22"/>
              <w:szCs w:val="22"/>
            </w:rPr>
          </w:pPr>
          <w:sdt>
            <w:sdtPr>
              <w:id w:val="2125468539"/>
              <w:tag w:val="goog_rdk_1419"/>
            </w:sdtPr>
            <w:sdtContent>
              <w:del w:author="Anonymous" w:id="12" w:date="2025-08-29T06:22:43Z">
                <w:r w:rsidDel="00000000" w:rsidR="00000000" w:rsidRPr="00000000">
                  <w:rPr>
                    <w:rtl w:val="0"/>
                  </w:rPr>
                </w:r>
              </w:del>
            </w:sdtContent>
          </w:sdt>
        </w:p>
      </w:sdtContent>
    </w:sdt>
    <w:sdt>
      <w:sdtPr>
        <w:id w:val="-2120273081"/>
        <w:tag w:val="goog_rdk_1422"/>
      </w:sdtPr>
      <w:sdtContent>
        <w:p w:rsidR="00000000" w:rsidDel="00000000" w:rsidP="00000000" w:rsidRDefault="00000000" w:rsidRPr="00000000" w14:paraId="00000192">
          <w:pPr>
            <w:tabs>
              <w:tab w:val="left" w:leader="none" w:pos="3929"/>
            </w:tabs>
            <w:jc w:val="both"/>
            <w:rPr>
              <w:del w:author="Anonymous" w:id="12" w:date="2025-08-29T06:22:43Z"/>
              <w:rFonts w:ascii="Cambria" w:cs="Cambria" w:eastAsia="Cambria" w:hAnsi="Cambria"/>
              <w:sz w:val="22"/>
              <w:szCs w:val="22"/>
            </w:rPr>
          </w:pPr>
          <w:sdt>
            <w:sdtPr>
              <w:id w:val="980089339"/>
              <w:tag w:val="goog_rdk_1421"/>
            </w:sdtPr>
            <w:sdtContent>
              <w:del w:author="Anonymous" w:id="12" w:date="2025-08-29T06:22:43Z">
                <w:r w:rsidDel="00000000" w:rsidR="00000000" w:rsidRPr="00000000">
                  <w:rPr>
                    <w:rtl w:val="0"/>
                  </w:rPr>
                </w:r>
              </w:del>
            </w:sdtContent>
          </w:sdt>
        </w:p>
      </w:sdtContent>
    </w:sdt>
    <w:sdt>
      <w:sdtPr>
        <w:id w:val="-922277744"/>
        <w:tag w:val="goog_rdk_1424"/>
      </w:sdtPr>
      <w:sdtContent>
        <w:p w:rsidR="00000000" w:rsidDel="00000000" w:rsidP="00000000" w:rsidRDefault="00000000" w:rsidRPr="00000000" w14:paraId="00000193">
          <w:pPr>
            <w:tabs>
              <w:tab w:val="left" w:leader="none" w:pos="3929"/>
            </w:tabs>
            <w:jc w:val="both"/>
            <w:rPr>
              <w:del w:author="Anonymous" w:id="12" w:date="2025-08-29T06:22:43Z"/>
              <w:rFonts w:ascii="Cambria" w:cs="Cambria" w:eastAsia="Cambria" w:hAnsi="Cambria"/>
              <w:sz w:val="22"/>
              <w:szCs w:val="22"/>
            </w:rPr>
          </w:pPr>
          <w:sdt>
            <w:sdtPr>
              <w:id w:val="-394875683"/>
              <w:tag w:val="goog_rdk_1423"/>
            </w:sdtPr>
            <w:sdtContent>
              <w:del w:author="Anonymous" w:id="12" w:date="2025-08-29T06:22:43Z">
                <w:r w:rsidDel="00000000" w:rsidR="00000000" w:rsidRPr="00000000">
                  <w:rPr>
                    <w:rtl w:val="0"/>
                  </w:rPr>
                </w:r>
              </w:del>
            </w:sdtContent>
          </w:sdt>
        </w:p>
      </w:sdtContent>
    </w:sdt>
    <w:sdt>
      <w:sdtPr>
        <w:id w:val="215377669"/>
        <w:tag w:val="goog_rdk_1426"/>
      </w:sdtPr>
      <w:sdtContent>
        <w:p w:rsidR="00000000" w:rsidDel="00000000" w:rsidP="00000000" w:rsidRDefault="00000000" w:rsidRPr="00000000" w14:paraId="00000194">
          <w:pPr>
            <w:tabs>
              <w:tab w:val="left" w:leader="none" w:pos="3929"/>
            </w:tabs>
            <w:jc w:val="both"/>
            <w:rPr>
              <w:del w:author="Anonymous" w:id="12" w:date="2025-08-29T06:22:43Z"/>
              <w:rFonts w:ascii="Cambria" w:cs="Cambria" w:eastAsia="Cambria" w:hAnsi="Cambria"/>
              <w:sz w:val="22"/>
              <w:szCs w:val="22"/>
            </w:rPr>
          </w:pPr>
          <w:sdt>
            <w:sdtPr>
              <w:id w:val="-1110156074"/>
              <w:tag w:val="goog_rdk_1425"/>
            </w:sdtPr>
            <w:sdtContent>
              <w:del w:author="Anonymous" w:id="12" w:date="2025-08-29T06:22:43Z">
                <w:r w:rsidDel="00000000" w:rsidR="00000000" w:rsidRPr="00000000">
                  <w:rPr>
                    <w:rtl w:val="0"/>
                  </w:rPr>
                </w:r>
              </w:del>
            </w:sdtContent>
          </w:sdt>
        </w:p>
      </w:sdtContent>
    </w:sdt>
    <w:sdt>
      <w:sdtPr>
        <w:id w:val="-330605734"/>
        <w:tag w:val="goog_rdk_1428"/>
      </w:sdtPr>
      <w:sdtContent>
        <w:p w:rsidR="00000000" w:rsidDel="00000000" w:rsidP="00000000" w:rsidRDefault="00000000" w:rsidRPr="00000000" w14:paraId="00000195">
          <w:pPr>
            <w:tabs>
              <w:tab w:val="left" w:leader="none" w:pos="3929"/>
            </w:tabs>
            <w:jc w:val="both"/>
            <w:rPr>
              <w:del w:author="Anonymous" w:id="12" w:date="2025-08-29T06:22:43Z"/>
              <w:rFonts w:ascii="Cambria" w:cs="Cambria" w:eastAsia="Cambria" w:hAnsi="Cambria"/>
              <w:sz w:val="22"/>
              <w:szCs w:val="22"/>
            </w:rPr>
          </w:pPr>
          <w:sdt>
            <w:sdtPr>
              <w:id w:val="769535641"/>
              <w:tag w:val="goog_rdk_1427"/>
            </w:sdtPr>
            <w:sdtContent>
              <w:del w:author="Anonymous" w:id="12" w:date="2025-08-29T06:22:43Z">
                <w:r w:rsidDel="00000000" w:rsidR="00000000" w:rsidRPr="00000000">
                  <w:rPr>
                    <w:rtl w:val="0"/>
                  </w:rPr>
                </w:r>
              </w:del>
            </w:sdtContent>
          </w:sdt>
        </w:p>
      </w:sdtContent>
    </w:sdt>
    <w:sdt>
      <w:sdtPr>
        <w:id w:val="556074525"/>
        <w:tag w:val="goog_rdk_1430"/>
      </w:sdtPr>
      <w:sdtContent>
        <w:p w:rsidR="00000000" w:rsidDel="00000000" w:rsidP="00000000" w:rsidRDefault="00000000" w:rsidRPr="00000000" w14:paraId="00000196">
          <w:pPr>
            <w:tabs>
              <w:tab w:val="left" w:leader="none" w:pos="3929"/>
            </w:tabs>
            <w:jc w:val="both"/>
            <w:rPr>
              <w:del w:author="Anonymous" w:id="12" w:date="2025-08-29T06:22:43Z"/>
              <w:rFonts w:ascii="Cambria" w:cs="Cambria" w:eastAsia="Cambria" w:hAnsi="Cambria"/>
              <w:sz w:val="22"/>
              <w:szCs w:val="22"/>
            </w:rPr>
          </w:pPr>
          <w:sdt>
            <w:sdtPr>
              <w:id w:val="-929880168"/>
              <w:tag w:val="goog_rdk_1429"/>
            </w:sdtPr>
            <w:sdtContent>
              <w:del w:author="Anonymous" w:id="12" w:date="2025-08-29T06:22:43Z">
                <w:r w:rsidDel="00000000" w:rsidR="00000000" w:rsidRPr="00000000">
                  <w:rPr>
                    <w:rtl w:val="0"/>
                  </w:rPr>
                </w:r>
              </w:del>
            </w:sdtContent>
          </w:sdt>
        </w:p>
      </w:sdtContent>
    </w:sdt>
    <w:sdt>
      <w:sdtPr>
        <w:id w:val="-128908521"/>
        <w:tag w:val="goog_rdk_1432"/>
      </w:sdtPr>
      <w:sdtContent>
        <w:p w:rsidR="00000000" w:rsidDel="00000000" w:rsidP="00000000" w:rsidRDefault="00000000" w:rsidRPr="00000000" w14:paraId="00000197">
          <w:pPr>
            <w:tabs>
              <w:tab w:val="left" w:leader="none" w:pos="3929"/>
            </w:tabs>
            <w:jc w:val="both"/>
            <w:rPr>
              <w:del w:author="Anonymous" w:id="12" w:date="2025-08-29T06:22:43Z"/>
              <w:rFonts w:ascii="Cambria" w:cs="Cambria" w:eastAsia="Cambria" w:hAnsi="Cambria"/>
              <w:sz w:val="22"/>
              <w:szCs w:val="22"/>
            </w:rPr>
          </w:pPr>
          <w:sdt>
            <w:sdtPr>
              <w:id w:val="-1280549033"/>
              <w:tag w:val="goog_rdk_1431"/>
            </w:sdtPr>
            <w:sdtContent>
              <w:del w:author="Anonymous" w:id="12" w:date="2025-08-29T06:22:43Z">
                <w:r w:rsidDel="00000000" w:rsidR="00000000" w:rsidRPr="00000000">
                  <w:rPr>
                    <w:rtl w:val="0"/>
                  </w:rPr>
                </w:r>
              </w:del>
            </w:sdtContent>
          </w:sdt>
        </w:p>
      </w:sdtContent>
    </w:sdt>
    <w:sdt>
      <w:sdtPr>
        <w:id w:val="-1946090771"/>
        <w:tag w:val="goog_rdk_1434"/>
      </w:sdtPr>
      <w:sdtContent>
        <w:p w:rsidR="00000000" w:rsidDel="00000000" w:rsidP="00000000" w:rsidRDefault="00000000" w:rsidRPr="00000000" w14:paraId="00000198">
          <w:pPr>
            <w:spacing w:after="0" w:line="240" w:lineRule="auto"/>
            <w:jc w:val="both"/>
            <w:rPr>
              <w:del w:author="Anonymous" w:id="12" w:date="2025-08-29T06:22:43Z"/>
              <w:rFonts w:ascii="Cambria" w:cs="Cambria" w:eastAsia="Cambria" w:hAnsi="Cambria"/>
              <w:b w:val="1"/>
            </w:rPr>
          </w:pPr>
          <w:sdt>
            <w:sdtPr>
              <w:id w:val="415489335"/>
              <w:tag w:val="goog_rdk_1433"/>
            </w:sdtPr>
            <w:sdtContent>
              <w:del w:author="Anonymous" w:id="12" w:date="2025-08-29T06:22:43Z">
                <w:r w:rsidDel="00000000" w:rsidR="00000000" w:rsidRPr="00000000">
                  <w:rPr>
                    <w:rFonts w:ascii="Cambria" w:cs="Cambria" w:eastAsia="Cambria" w:hAnsi="Cambria"/>
                    <w:b w:val="1"/>
                    <w:rtl w:val="0"/>
                  </w:rPr>
                  <w:delText xml:space="preserve">Milestone 1: Data Acquisition and Integration</w:delText>
                </w:r>
              </w:del>
            </w:sdtContent>
          </w:sdt>
        </w:p>
      </w:sdtContent>
    </w:sdt>
    <w:sdt>
      <w:sdtPr>
        <w:id w:val="-1580799352"/>
        <w:tag w:val="goog_rdk_1436"/>
      </w:sdtPr>
      <w:sdtContent>
        <w:p w:rsidR="00000000" w:rsidDel="00000000" w:rsidP="00000000" w:rsidRDefault="00000000" w:rsidRPr="00000000" w14:paraId="00000199">
          <w:pPr>
            <w:spacing w:after="0" w:line="240" w:lineRule="auto"/>
            <w:jc w:val="both"/>
            <w:rPr>
              <w:del w:author="Anonymous" w:id="12" w:date="2025-08-29T06:22:43Z"/>
              <w:rFonts w:ascii="Cambria" w:cs="Cambria" w:eastAsia="Cambria" w:hAnsi="Cambria"/>
              <w:b w:val="1"/>
            </w:rPr>
          </w:pPr>
          <w:sdt>
            <w:sdtPr>
              <w:id w:val="2101218996"/>
              <w:tag w:val="goog_rdk_1435"/>
            </w:sdtPr>
            <w:sdtContent>
              <w:del w:author="Anonymous" w:id="12" w:date="2025-08-29T06:22:43Z">
                <w:r w:rsidDel="00000000" w:rsidR="00000000" w:rsidRPr="00000000">
                  <w:rPr>
                    <w:rtl w:val="0"/>
                  </w:rPr>
                </w:r>
              </w:del>
            </w:sdtContent>
          </w:sdt>
        </w:p>
      </w:sdtContent>
    </w:sdt>
    <w:sdt>
      <w:sdtPr>
        <w:id w:val="650567357"/>
        <w:tag w:val="goog_rdk_1438"/>
      </w:sdtPr>
      <w:sdtContent>
        <w:p w:rsidR="00000000" w:rsidDel="00000000" w:rsidP="00000000" w:rsidRDefault="00000000" w:rsidRPr="00000000" w14:paraId="0000019A">
          <w:pPr>
            <w:spacing w:after="0" w:line="240" w:lineRule="auto"/>
            <w:jc w:val="both"/>
            <w:rPr>
              <w:del w:author="Anonymous" w:id="12" w:date="2025-08-29T06:22:43Z"/>
              <w:rFonts w:ascii="Cambria" w:cs="Cambria" w:eastAsia="Cambria" w:hAnsi="Cambria"/>
              <w:color w:val="000000"/>
              <w:sz w:val="22"/>
              <w:szCs w:val="22"/>
            </w:rPr>
          </w:pPr>
          <w:sdt>
            <w:sdtPr>
              <w:id w:val="-798162142"/>
              <w:tag w:val="goog_rdk_1437"/>
            </w:sdtPr>
            <w:sdtContent>
              <w:del w:author="Anonymous" w:id="12" w:date="2025-08-29T06:22:43Z">
                <w:r w:rsidDel="00000000" w:rsidR="00000000" w:rsidRPr="00000000">
                  <w:rPr>
                    <w:rFonts w:ascii="Cambria" w:cs="Cambria" w:eastAsia="Cambria" w:hAnsi="Cambria"/>
                    <w:color w:val="000000"/>
                    <w:sz w:val="22"/>
                    <w:szCs w:val="22"/>
                    <w:rtl w:val="0"/>
                  </w:rPr>
                  <w:delText xml:space="preserve">This milestone focused on collecting and preparing high-quality datasets essential for accurate drug interaction analysis. We sourced raw interaction data from Kaggle and standardized drug details using the RXNORM dataset from the U.S. National Library of Medicine. By mapping and merging these datasets through RxCUIs, we created a comprehensive and scientifically consistent foundation to power subsequent analysis and model development.</w:delText>
                </w:r>
              </w:del>
            </w:sdtContent>
          </w:sdt>
        </w:p>
      </w:sdtContent>
    </w:sdt>
    <w:sdt>
      <w:sdtPr>
        <w:id w:val="1655719705"/>
        <w:tag w:val="goog_rdk_1440"/>
      </w:sdtPr>
      <w:sdtContent>
        <w:p w:rsidR="00000000" w:rsidDel="00000000" w:rsidP="00000000" w:rsidRDefault="00000000" w:rsidRPr="00000000" w14:paraId="0000019B">
          <w:pPr>
            <w:spacing w:after="0" w:line="240" w:lineRule="auto"/>
            <w:jc w:val="both"/>
            <w:rPr>
              <w:del w:author="Anonymous" w:id="12" w:date="2025-08-29T06:22:43Z"/>
              <w:rFonts w:ascii="Cambria" w:cs="Cambria" w:eastAsia="Cambria" w:hAnsi="Cambria"/>
              <w:sz w:val="22"/>
              <w:szCs w:val="22"/>
            </w:rPr>
          </w:pPr>
          <w:sdt>
            <w:sdtPr>
              <w:id w:val="-242537413"/>
              <w:tag w:val="goog_rdk_1439"/>
            </w:sdtPr>
            <w:sdtContent>
              <w:del w:author="Anonymous" w:id="12" w:date="2025-08-29T06:22:43Z">
                <w:r w:rsidDel="00000000" w:rsidR="00000000" w:rsidRPr="00000000">
                  <w:rPr>
                    <w:rtl w:val="0"/>
                  </w:rPr>
                </w:r>
              </w:del>
            </w:sdtContent>
          </w:sdt>
        </w:p>
      </w:sdtContent>
    </w:sdt>
    <w:sdt>
      <w:sdtPr>
        <w:id w:val="-1595675277"/>
        <w:tag w:val="goog_rdk_1442"/>
      </w:sdtPr>
      <w:sdtContent>
        <w:p w:rsidR="00000000" w:rsidDel="00000000" w:rsidP="00000000" w:rsidRDefault="00000000" w:rsidRPr="00000000" w14:paraId="0000019C">
          <w:pPr>
            <w:spacing w:after="0" w:line="240" w:lineRule="auto"/>
            <w:jc w:val="both"/>
            <w:rPr>
              <w:del w:author="Anonymous" w:id="12" w:date="2025-08-29T06:22:43Z"/>
              <w:rFonts w:ascii="Cambria" w:cs="Cambria" w:eastAsia="Cambria" w:hAnsi="Cambria"/>
              <w:b w:val="1"/>
            </w:rPr>
          </w:pPr>
          <w:sdt>
            <w:sdtPr>
              <w:id w:val="-1977687446"/>
              <w:tag w:val="goog_rdk_1441"/>
            </w:sdtPr>
            <w:sdtContent>
              <w:del w:author="Anonymous" w:id="12" w:date="2025-08-29T06:22:43Z">
                <w:r w:rsidDel="00000000" w:rsidR="00000000" w:rsidRPr="00000000">
                  <w:rPr>
                    <w:rFonts w:ascii="Cambria" w:cs="Cambria" w:eastAsia="Cambria" w:hAnsi="Cambria"/>
                    <w:b w:val="1"/>
                    <w:rtl w:val="0"/>
                  </w:rPr>
                  <w:delText xml:space="preserve">Activity 1.1: </w:delText>
                </w:r>
                <w:r w:rsidDel="00000000" w:rsidR="00000000" w:rsidRPr="00000000">
                  <w:rPr>
                    <w:rFonts w:ascii="Cambria" w:cs="Cambria" w:eastAsia="Cambria" w:hAnsi="Cambria"/>
                    <w:rtl w:val="0"/>
                  </w:rPr>
                  <w:delText xml:space="preserve">Dataset Download</w:delText>
                </w:r>
                <w:r w:rsidDel="00000000" w:rsidR="00000000" w:rsidRPr="00000000">
                  <w:rPr>
                    <w:rFonts w:ascii="Cambria" w:cs="Cambria" w:eastAsia="Cambria" w:hAnsi="Cambria"/>
                    <w:b w:val="1"/>
                    <w:rtl w:val="0"/>
                  </w:rPr>
                  <w:delText xml:space="preserve"> </w:delText>
                </w:r>
              </w:del>
            </w:sdtContent>
          </w:sdt>
        </w:p>
      </w:sdtContent>
    </w:sdt>
    <w:sdt>
      <w:sdtPr>
        <w:id w:val="1682718681"/>
        <w:tag w:val="goog_rdk_1444"/>
      </w:sdtPr>
      <w:sdtContent>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60942131"/>
              <w:tag w:val="goog_rdk_1443"/>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The first step involved acquiring reliable datasets related to drug interactions and drug information.</w:delText>
                </w:r>
              </w:del>
            </w:sdtContent>
          </w:sdt>
        </w:p>
      </w:sdtContent>
    </w:sdt>
    <w:sdt>
      <w:sdtPr>
        <w:id w:val="2048265209"/>
        <w:tag w:val="goog_rdk_1446"/>
      </w:sdtPr>
      <w:sdtContent>
        <w:p w:rsidR="00000000" w:rsidDel="00000000" w:rsidP="00000000" w:rsidRDefault="00000000" w:rsidRPr="00000000" w14:paraId="000001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916718819"/>
              <w:tag w:val="goog_rdk_1445"/>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Drug Interaction Dataset from Kaggle</w:delText>
                  <w:br w:type="textWrapping"/>
                  <w:delText xml:space="preserve">We downloaded the </w:delTex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delText xml:space="preserve">Drug-Drug Interactions</w:delTex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 dataset from Kaggle, which contains pairs of drugs and their known interactions. This dataset provides raw data about which drugs interact with each other, but it mainly uses commercial or common drug names without standardized scientific identifiers.</w:delText>
                  <w:br w:type="textWrapping"/>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delText xml:space="preserve">Dataset Link:</w:delTex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 </w:delText>
                </w:r>
                <w:r w:rsidDel="00000000" w:rsidR="00000000" w:rsidRPr="00000000">
                  <w:fldChar w:fldCharType="begin"/>
                </w:r>
                <w:r w:rsidDel="00000000" w:rsidR="00000000" w:rsidRPr="00000000">
                  <w:delInstrText xml:space="preserve">HYPERLINK "https://www.kaggle.com/datasets/mghobashy/drug-drug-interactions"</w:delInstrText>
                </w:r>
                <w:r w:rsidDel="00000000" w:rsidR="00000000" w:rsidRPr="00000000">
                  <w:fldChar w:fldCharType="separate"/>
                </w:r>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delText xml:space="preserve">Drug-Drug Interactions on Kaggle</w:delText>
                </w:r>
                <w:r w:rsidDel="00000000" w:rsidR="00000000" w:rsidRPr="00000000">
                  <w:fldChar w:fldCharType="end"/>
                </w:r>
                <w:r w:rsidDel="00000000" w:rsidR="00000000" w:rsidRPr="00000000">
                  <w:rPr>
                    <w:rtl w:val="0"/>
                  </w:rPr>
                </w:r>
              </w:del>
            </w:sdtContent>
          </w:sdt>
        </w:p>
      </w:sdtContent>
    </w:sdt>
    <w:sdt>
      <w:sdtPr>
        <w:id w:val="-917943326"/>
        <w:tag w:val="goog_rdk_1448"/>
      </w:sdtPr>
      <w:sdtContent>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577672438"/>
              <w:tag w:val="goog_rdk_1447"/>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4038600"/>
                      <wp:effectExtent b="0" l="0" r="0" t="0"/>
                      <wp:docPr id="206267984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510" cy="4038600"/>
                              </a:xfrm>
                              <a:prstGeom prst="rect"/>
                              <a:ln/>
                            </pic:spPr>
                          </pic:pic>
                        </a:graphicData>
                      </a:graphic>
                    </wp:inline>
                  </w:drawing>
                </w:r>
                <w:r w:rsidDel="00000000" w:rsidR="00000000" w:rsidRPr="00000000">
                  <w:rPr>
                    <w:rtl w:val="0"/>
                  </w:rPr>
                </w:r>
              </w:del>
            </w:sdtContent>
          </w:sdt>
        </w:p>
      </w:sdtContent>
    </w:sdt>
    <w:sdt>
      <w:sdtPr>
        <w:id w:val="-731224417"/>
        <w:tag w:val="goog_rdk_1450"/>
      </w:sdtPr>
      <w:sdtContent>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center"/>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397782740"/>
              <w:tag w:val="goog_rdk_1449"/>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Fig. Drug-Drug Interactions Dataset</w:delText>
                </w:r>
              </w:del>
            </w:sdtContent>
          </w:sdt>
        </w:p>
      </w:sdtContent>
    </w:sdt>
    <w:sdt>
      <w:sdtPr>
        <w:id w:val="-673458808"/>
        <w:tag w:val="goog_rdk_1460"/>
      </w:sdtPr>
      <w:sdtContent>
        <w:p w:rsidR="00000000" w:rsidDel="00000000" w:rsidP="00000000" w:rsidRDefault="00000000" w:rsidRPr="00000000" w14:paraId="000001A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730245561"/>
              <w:tag w:val="goog_rdk_1451"/>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RXNORM ONE Dataset from U.S. National Library of Medicine</w:delText>
                  <w:br w:type="textWrapping"/>
                  <w:delText xml:space="preserve">To obtain detailed and standardized drug information, we registered for access to the </w:delTex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delText xml:space="preserve">RXNORM ONE</w:delTex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 dataset through the Unified Terminology Services (UTS) of the U.S. National Library of Medicine. After submitting a request for access on the UTS website (</w:delText>
                </w:r>
              </w:del>
            </w:sdtContent>
          </w:sdt>
          <w:sdt>
            <w:sdtPr>
              <w:id w:val="-1164438446"/>
              <w:tag w:val="goog_rdk_1452"/>
            </w:sdtPr>
            <w:sdtContent>
              <w:ins w:author="Nikhitha Nooka" w:id="48" w:date="2025-08-28T07:28:55Z">
                <w:sdt>
                  <w:sdtPr>
                    <w:id w:val="-1929304300"/>
                    <w:tag w:val="goog_rdk_1453"/>
                  </w:sdtPr>
                  <w:sdtContent>
                    <w:del w:author="Anonymous" w:id="12" w:date="2025-08-29T06:22:43Z"/>
                  </w:sdtContent>
                </w:sdt>
              </w:ins>
            </w:sdtContent>
          </w:sdt>
          <w:sdt>
            <w:sdtPr>
              <w:id w:val="210099122"/>
              <w:tag w:val="goog_rdk_1454"/>
            </w:sdtPr>
            <w:sdtContent>
              <w:ins w:author="Nikhitha Nooka" w:id="48" w:date="2025-08-28T07:28:55Z">
                <w:sdt>
                  <w:sdtPr>
                    <w:id w:val="-456238944"/>
                    <w:tag w:val="goog_rdk_1455"/>
                  </w:sdtPr>
                  <w:sdtContent>
                    <w:del w:author="Anonymous" w:id="12" w:date="2025-08-29T06:22:43Z">
                      <w:r w:rsidDel="00000000" w:rsidR="00000000" w:rsidRPr="00000000">
                        <w:fldChar w:fldCharType="begin"/>
                      </w:r>
                      <w:r w:rsidDel="00000000" w:rsidR="00000000" w:rsidRPr="00000000">
                        <w:delInstrText xml:space="preserve">HYPERLINK "https://uts.nlm.nih.gov/"</w:delInstrText>
                      </w:r>
                      <w:r w:rsidDel="00000000" w:rsidR="00000000" w:rsidRPr="00000000">
                        <w:fldChar w:fldCharType="separate"/>
                      </w:r>
                      <w:r w:rsidDel="00000000" w:rsidR="00000000" w:rsidRPr="00000000">
                        <w:rPr>
                          <w:rFonts w:ascii="Cambria" w:cs="Cambria" w:eastAsia="Cambria" w:hAnsi="Cambria"/>
                          <w:color w:val="1155cc"/>
                          <w:sz w:val="22"/>
                          <w:szCs w:val="22"/>
                          <w:u w:val="single"/>
                          <w:rtl w:val="0"/>
                        </w:rPr>
                        <w:delText xml:space="preserve">UMLS Terminology Services</w:delText>
                      </w:r>
                      <w:r w:rsidDel="00000000" w:rsidR="00000000" w:rsidRPr="00000000">
                        <w:fldChar w:fldCharType="end"/>
                      </w:r>
                    </w:del>
                  </w:sdtContent>
                </w:sdt>
              </w:ins>
            </w:sdtContent>
          </w:sdt>
          <w:sdt>
            <w:sdtPr>
              <w:id w:val="607267769"/>
              <w:tag w:val="goog_rdk_1456"/>
            </w:sdtPr>
            <w:sdtContent>
              <w:ins w:author="Nikhitha Nooka" w:id="48" w:date="2025-08-28T07:28:55Z">
                <w:sdt>
                  <w:sdtPr>
                    <w:id w:val="816954462"/>
                    <w:tag w:val="goog_rdk_1457"/>
                  </w:sdtPr>
                  <w:sdtContent>
                    <w:del w:author="Anonymous" w:id="12" w:date="2025-08-29T06:22:43Z"/>
                  </w:sdtContent>
                </w:sdt>
              </w:ins>
            </w:sdtContent>
          </w:sdt>
          <w:sdt>
            <w:sdtPr>
              <w:id w:val="-1369839632"/>
              <w:tag w:val="goog_rdk_1458"/>
            </w:sdtPr>
            <w:sdtContent>
              <w:del w:author="Anonymous" w:id="12" w:date="2025-08-29T06:22:43Z">
                <w:r w:rsidDel="00000000" w:rsidR="00000000" w:rsidRPr="00000000">
                  <w:fldChar w:fldCharType="begin"/>
                </w:r>
                <w:r w:rsidDel="00000000" w:rsidR="00000000" w:rsidRPr="00000000">
                  <w:delInstrText xml:space="preserve">HYPERLINK "https://uts.nlm.nih.gov/"</w:delInstrText>
                </w:r>
                <w:r w:rsidDel="00000000" w:rsidR="00000000" w:rsidRPr="00000000">
                  <w:fldChar w:fldCharType="separate"/>
                </w:r>
                <w:sdt>
                  <w:sdtPr>
                    <w:id w:val="-2002954247"/>
                    <w:tag w:val="goog_rdk_1459"/>
                  </w:sdtPr>
                  <w:sdtContent>
                    <w:r w:rsidDel="00000000" w:rsidR="00000000" w:rsidRPr="00000000">
                      <w:rPr>
                        <w:rFonts w:ascii="Cambria" w:cs="Cambria" w:eastAsia="Cambria" w:hAnsi="Cambria"/>
                        <w:color w:val="1155cc"/>
                        <w:sz w:val="22"/>
                        <w:szCs w:val="22"/>
                        <w:u w:val="single"/>
                        <w:rtl w:val="0"/>
                        <w:rPrChange w:author="Nikhitha Nooka" w:id="49" w:date="2025-08-28T07:28:55Z">
                          <w:rPr>
                            <w:rFonts w:ascii="Cambria" w:cs="Cambria" w:eastAsia="Cambria" w:hAnsi="Cambria"/>
                            <w:b w:val="0"/>
                            <w:i w:val="0"/>
                            <w:smallCaps w:val="0"/>
                            <w:strike w:val="0"/>
                            <w:color w:val="0000ff"/>
                            <w:sz w:val="22"/>
                            <w:szCs w:val="22"/>
                            <w:u w:val="single"/>
                            <w:shd w:fill="auto" w:val="clear"/>
                            <w:vertAlign w:val="baseline"/>
                          </w:rPr>
                        </w:rPrChange>
                      </w:rPr>
                      <w:delText xml:space="preserve">https://uts.nlm.nih.gov/</w:delText>
                    </w:r>
                  </w:sdtContent>
                </w:sdt>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 our application was approved, allowing us to download the latest RXNORM dataset (2025 release). </w:delText>
                </w:r>
              </w:del>
            </w:sdtContent>
          </w:sdt>
        </w:p>
      </w:sdtContent>
    </w:sdt>
    <w:sdt>
      <w:sdtPr>
        <w:id w:val="714505891"/>
        <w:tag w:val="goog_rdk_1462"/>
      </w:sdtPr>
      <w:sdtContent>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590869388"/>
              <w:tag w:val="goog_rdk_1461"/>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3068955"/>
                      <wp:effectExtent b="0" l="0" r="0" t="0"/>
                      <wp:docPr id="206267985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510" cy="3068955"/>
                              </a:xfrm>
                              <a:prstGeom prst="rect"/>
                              <a:ln/>
                            </pic:spPr>
                          </pic:pic>
                        </a:graphicData>
                      </a:graphic>
                    </wp:inline>
                  </w:drawing>
                </w:r>
                <w:r w:rsidDel="00000000" w:rsidR="00000000" w:rsidRPr="00000000">
                  <w:rPr>
                    <w:rtl w:val="0"/>
                  </w:rPr>
                </w:r>
              </w:del>
            </w:sdtContent>
          </w:sdt>
        </w:p>
      </w:sdtContent>
    </w:sdt>
    <w:sdt>
      <w:sdtPr>
        <w:id w:val="-1005953732"/>
        <w:tag w:val="goog_rdk_1464"/>
      </w:sdtPr>
      <w:sdtContent>
        <w:p w:rsidR="00000000" w:rsidDel="00000000" w:rsidP="00000000" w:rsidRDefault="00000000" w:rsidRPr="00000000" w14:paraId="000001A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975746952"/>
              <w:tag w:val="goog_rdk_1463"/>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This dataset contains drug concept identifiers (RxCUIs), scientific drug names, dosage forms, and other metadata critical for precise drug identification and mapping.</w:delText>
                  <w:br w:type="textWrapping"/>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delText xml:space="preserve">UTS Access Portal:</w:delTex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 </w:delText>
                </w:r>
                <w:r w:rsidDel="00000000" w:rsidR="00000000" w:rsidRPr="00000000">
                  <w:fldChar w:fldCharType="begin"/>
                </w:r>
                <w:r w:rsidDel="00000000" w:rsidR="00000000" w:rsidRPr="00000000">
                  <w:delInstrText xml:space="preserve">HYPERLINK "https://uts.nlm.nih.gov/"</w:delInstrText>
                </w:r>
                <w:r w:rsidDel="00000000" w:rsidR="00000000" w:rsidRPr="00000000">
                  <w:fldChar w:fldCharType="separate"/>
                </w:r>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delText xml:space="preserve">https://uts.nlm.nih.gov/</w:delText>
                </w:r>
                <w:r w:rsidDel="00000000" w:rsidR="00000000" w:rsidRPr="00000000">
                  <w:fldChar w:fldCharType="end"/>
                </w:r>
                <w:r w:rsidDel="00000000" w:rsidR="00000000" w:rsidRPr="00000000">
                  <w:rPr>
                    <w:rtl w:val="0"/>
                  </w:rPr>
                </w:r>
              </w:del>
            </w:sdtContent>
          </w:sdt>
        </w:p>
      </w:sdtContent>
    </w:sdt>
    <w:sdt>
      <w:sdtPr>
        <w:id w:val="-1631554314"/>
        <w:tag w:val="goog_rdk_1466"/>
      </w:sdtPr>
      <w:sdtContent>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787507263"/>
              <w:tag w:val="goog_rdk_1465"/>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3068955"/>
                      <wp:effectExtent b="0" l="0" r="0" t="0"/>
                      <wp:docPr id="206267985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510" cy="3068955"/>
                              </a:xfrm>
                              <a:prstGeom prst="rect"/>
                              <a:ln/>
                            </pic:spPr>
                          </pic:pic>
                        </a:graphicData>
                      </a:graphic>
                    </wp:inline>
                  </w:drawing>
                </w:r>
                <w:r w:rsidDel="00000000" w:rsidR="00000000" w:rsidRPr="00000000">
                  <w:rPr>
                    <w:rtl w:val="0"/>
                  </w:rPr>
                </w:r>
              </w:del>
            </w:sdtContent>
          </w:sdt>
        </w:p>
      </w:sdtContent>
    </w:sdt>
    <w:sdt>
      <w:sdtPr>
        <w:id w:val="734754961"/>
        <w:tag w:val="goog_rdk_1468"/>
      </w:sdtPr>
      <w:sdtContent>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258028750"/>
              <w:tag w:val="goog_rdk_1467"/>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Fig. Various RxNORM datasets</w:delText>
                </w:r>
              </w:del>
            </w:sdtContent>
          </w:sdt>
        </w:p>
      </w:sdtContent>
    </w:sdt>
    <w:sdt>
      <w:sdtPr>
        <w:id w:val="-1613671549"/>
        <w:tag w:val="goog_rdk_1470"/>
      </w:sdtPr>
      <w:sdtContent>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39946667"/>
              <w:tag w:val="goog_rdk_1469"/>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Make sure to download the latest(2025) dataset from the available zip folders.</w:delText>
                </w:r>
              </w:del>
            </w:sdtContent>
          </w:sdt>
        </w:p>
      </w:sdtContent>
    </w:sdt>
    <w:sdt>
      <w:sdtPr>
        <w:id w:val="-186299400"/>
        <w:tag w:val="goog_rdk_1472"/>
      </w:sdtPr>
      <w:sdtContent>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845267876"/>
              <w:tag w:val="goog_rdk_1471"/>
            </w:sdtPr>
            <w:sdtContent>
              <w:del w:author="Anonymous" w:id="12" w:date="2025-08-29T06:22:43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delText xml:space="preserve">The datasets from these two sources are complementary — the Kaggle dataset gives interaction pairs, while the RXNORM dataset provides standardized drug details.</w:delText>
                </w:r>
              </w:del>
            </w:sdtContent>
          </w:sdt>
        </w:p>
      </w:sdtContent>
    </w:sdt>
    <w:sdt>
      <w:sdtPr>
        <w:id w:val="-1692470493"/>
        <w:tag w:val="goog_rdk_1474"/>
      </w:sdtPr>
      <w:sdtContent>
        <w:p w:rsidR="00000000" w:rsidDel="00000000" w:rsidP="00000000" w:rsidRDefault="00000000" w:rsidRPr="00000000" w14:paraId="000001A8">
          <w:pPr>
            <w:spacing w:after="280" w:before="280" w:line="240" w:lineRule="auto"/>
            <w:jc w:val="both"/>
            <w:rPr>
              <w:del w:author="Anonymous" w:id="12" w:date="2025-08-29T06:22:43Z"/>
              <w:rFonts w:ascii="Cambria" w:cs="Cambria" w:eastAsia="Cambria" w:hAnsi="Cambria"/>
              <w:b w:val="1"/>
              <w:color w:val="000000"/>
            </w:rPr>
          </w:pPr>
          <w:sdt>
            <w:sdtPr>
              <w:id w:val="2105574001"/>
              <w:tag w:val="goog_rdk_1473"/>
            </w:sdtPr>
            <w:sdtContent>
              <w:del w:author="Anonymous" w:id="12" w:date="2025-08-29T06:22:43Z">
                <w:r w:rsidDel="00000000" w:rsidR="00000000" w:rsidRPr="00000000">
                  <w:rPr>
                    <w:rFonts w:ascii="Cambria" w:cs="Cambria" w:eastAsia="Cambria" w:hAnsi="Cambria"/>
                    <w:b w:val="1"/>
                    <w:color w:val="000000"/>
                    <w:rtl w:val="0"/>
                  </w:rPr>
                  <w:delText xml:space="preserve">Activity 1.2: </w:delText>
                </w:r>
                <w:r w:rsidDel="00000000" w:rsidR="00000000" w:rsidRPr="00000000">
                  <w:rPr>
                    <w:rFonts w:ascii="Cambria" w:cs="Cambria" w:eastAsia="Cambria" w:hAnsi="Cambria"/>
                    <w:color w:val="000000"/>
                    <w:rtl w:val="0"/>
                  </w:rPr>
                  <w:delText xml:space="preserve">Dataset Mapping and Preparation</w:delText>
                </w:r>
                <w:r w:rsidDel="00000000" w:rsidR="00000000" w:rsidRPr="00000000">
                  <w:rPr>
                    <w:rtl w:val="0"/>
                  </w:rPr>
                </w:r>
              </w:del>
            </w:sdtContent>
          </w:sdt>
        </w:p>
      </w:sdtContent>
    </w:sdt>
    <w:sdt>
      <w:sdtPr>
        <w:id w:val="1949320218"/>
        <w:tag w:val="goog_rdk_1476"/>
      </w:sdtPr>
      <w:sdtContent>
        <w:p w:rsidR="00000000" w:rsidDel="00000000" w:rsidP="00000000" w:rsidRDefault="00000000" w:rsidRPr="00000000" w14:paraId="000001A9">
          <w:pPr>
            <w:spacing w:after="280" w:before="280" w:line="240" w:lineRule="auto"/>
            <w:jc w:val="both"/>
            <w:rPr>
              <w:del w:author="Anonymous" w:id="12" w:date="2025-08-29T06:22:43Z"/>
              <w:rFonts w:ascii="Cambria" w:cs="Cambria" w:eastAsia="Cambria" w:hAnsi="Cambria"/>
              <w:color w:val="000000"/>
              <w:sz w:val="22"/>
              <w:szCs w:val="22"/>
            </w:rPr>
          </w:pPr>
          <w:sdt>
            <w:sdtPr>
              <w:id w:val="1161026459"/>
              <w:tag w:val="goog_rdk_1475"/>
            </w:sdtPr>
            <w:sdtContent>
              <w:del w:author="Anonymous" w:id="12" w:date="2025-08-29T06:22:43Z">
                <w:r w:rsidDel="00000000" w:rsidR="00000000" w:rsidRPr="00000000">
                  <w:rPr>
                    <w:rFonts w:ascii="Cambria" w:cs="Cambria" w:eastAsia="Cambria" w:hAnsi="Cambria"/>
                    <w:color w:val="000000"/>
                    <w:sz w:val="22"/>
                    <w:szCs w:val="22"/>
                    <w:rtl w:val="0"/>
                  </w:rPr>
                  <w:delText xml:space="preserve">After acquiring both datasets, the next crucial step was to map and merge them to build a scientifically accurate and comprehensive dataset.</w:delText>
                </w:r>
              </w:del>
            </w:sdtContent>
          </w:sdt>
        </w:p>
      </w:sdtContent>
    </w:sdt>
    <w:sdt>
      <w:sdtPr>
        <w:id w:val="237242142"/>
        <w:tag w:val="goog_rdk_1478"/>
      </w:sdtPr>
      <w:sdtContent>
        <w:p w:rsidR="00000000" w:rsidDel="00000000" w:rsidP="00000000" w:rsidRDefault="00000000" w:rsidRPr="00000000" w14:paraId="000001AA">
          <w:pPr>
            <w:numPr>
              <w:ilvl w:val="0"/>
              <w:numId w:val="17"/>
            </w:numPr>
            <w:spacing w:after="280" w:before="280" w:line="240" w:lineRule="auto"/>
            <w:ind w:left="720" w:hanging="360"/>
            <w:rPr>
              <w:del w:author="Anonymous" w:id="12" w:date="2025-08-29T06:22:43Z"/>
              <w:rFonts w:ascii="Cambria" w:cs="Cambria" w:eastAsia="Cambria" w:hAnsi="Cambria"/>
              <w:color w:val="000000"/>
              <w:sz w:val="22"/>
              <w:szCs w:val="22"/>
            </w:rPr>
          </w:pPr>
          <w:sdt>
            <w:sdtPr>
              <w:id w:val="-1000179765"/>
              <w:tag w:val="goog_rdk_1477"/>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Mapping Drug Names to RxCUIs</w:delText>
                </w:r>
                <w:r w:rsidDel="00000000" w:rsidR="00000000" w:rsidRPr="00000000">
                  <w:rPr>
                    <w:rFonts w:ascii="Cambria" w:cs="Cambria" w:eastAsia="Cambria" w:hAnsi="Cambria"/>
                    <w:color w:val="000000"/>
                    <w:sz w:val="22"/>
                    <w:szCs w:val="22"/>
                    <w:rtl w:val="0"/>
                  </w:rPr>
                  <w:br w:type="textWrapping"/>
                  <w:delText xml:space="preserve">Since the Kaggle dataset contained drug names mostly in common or commercial terms, we utilized the RXNORM dataset to standardize the drug information. Specifically, we extracted data from the </w:delText>
                </w:r>
                <w:r w:rsidDel="00000000" w:rsidR="00000000" w:rsidRPr="00000000">
                  <w:rPr>
                    <w:rFonts w:ascii="Cambria" w:cs="Cambria" w:eastAsia="Cambria" w:hAnsi="Cambria"/>
                    <w:b w:val="1"/>
                    <w:color w:val="000000"/>
                    <w:sz w:val="22"/>
                    <w:szCs w:val="22"/>
                    <w:rtl w:val="0"/>
                  </w:rPr>
                  <w:delText xml:space="preserve">RXCONSO.RRF</w:delText>
                </w:r>
                <w:r w:rsidDel="00000000" w:rsidR="00000000" w:rsidRPr="00000000">
                  <w:rPr>
                    <w:rFonts w:ascii="Cambria" w:cs="Cambria" w:eastAsia="Cambria" w:hAnsi="Cambria"/>
                    <w:color w:val="000000"/>
                    <w:sz w:val="22"/>
                    <w:szCs w:val="22"/>
                    <w:rtl w:val="0"/>
                  </w:rPr>
                  <w:delText xml:space="preserve"> file within the RXNORM 2025 release zip, which provides detailed mappings between drug names and their corresponding </w:delText>
                </w:r>
                <w:r w:rsidDel="00000000" w:rsidR="00000000" w:rsidRPr="00000000">
                  <w:rPr>
                    <w:rFonts w:ascii="Cambria" w:cs="Cambria" w:eastAsia="Cambria" w:hAnsi="Cambria"/>
                    <w:b w:val="1"/>
                    <w:color w:val="000000"/>
                    <w:sz w:val="22"/>
                    <w:szCs w:val="22"/>
                    <w:rtl w:val="0"/>
                  </w:rPr>
                  <w:delText xml:space="preserve">RxCUI</w:delText>
                </w:r>
                <w:r w:rsidDel="00000000" w:rsidR="00000000" w:rsidRPr="00000000">
                  <w:rPr>
                    <w:rFonts w:ascii="Cambria" w:cs="Cambria" w:eastAsia="Cambria" w:hAnsi="Cambria"/>
                    <w:color w:val="000000"/>
                    <w:sz w:val="22"/>
                    <w:szCs w:val="22"/>
                    <w:rtl w:val="0"/>
                  </w:rPr>
                  <w:delText xml:space="preserve">(RxNorm Concept Unique Identifier). RxCUIs serve as universal, standardized identifiers that enable unambiguous identification of drugs across different databases and applications. This mapping ensured consistency and scientific accuracy in representing drug entities throughout our project.</w:delText>
                </w:r>
              </w:del>
            </w:sdtContent>
          </w:sdt>
        </w:p>
      </w:sdtContent>
    </w:sdt>
    <w:sdt>
      <w:sdtPr>
        <w:id w:val="-2142201331"/>
        <w:tag w:val="goog_rdk_1480"/>
      </w:sdtPr>
      <w:sdtContent>
        <w:p w:rsidR="00000000" w:rsidDel="00000000" w:rsidP="00000000" w:rsidRDefault="00000000" w:rsidRPr="00000000" w14:paraId="000001AB">
          <w:pPr>
            <w:spacing w:after="280" w:before="280" w:line="240" w:lineRule="auto"/>
            <w:ind w:left="360" w:firstLine="0"/>
            <w:jc w:val="both"/>
            <w:rPr>
              <w:del w:author="Anonymous" w:id="12" w:date="2025-08-29T06:22:43Z"/>
              <w:rFonts w:ascii="Cambria" w:cs="Cambria" w:eastAsia="Cambria" w:hAnsi="Cambria"/>
              <w:color w:val="000000"/>
              <w:sz w:val="22"/>
              <w:szCs w:val="22"/>
            </w:rPr>
          </w:pPr>
          <w:sdt>
            <w:sdtPr>
              <w:id w:val="1365408983"/>
              <w:tag w:val="goog_rdk_1479"/>
            </w:sdtPr>
            <w:sdtContent>
              <w:del w:author="Anonymous" w:id="12" w:date="2025-08-29T06:22:43Z">
                <w:r w:rsidDel="00000000" w:rsidR="00000000" w:rsidRPr="00000000">
                  <w:rPr>
                    <w:rFonts w:ascii="Cambria" w:cs="Cambria" w:eastAsia="Cambria" w:hAnsi="Cambria"/>
                    <w:color w:val="000000"/>
                    <w:sz w:val="22"/>
                    <w:szCs w:val="22"/>
                  </w:rPr>
                  <w:drawing>
                    <wp:inline distB="0" distT="0" distL="0" distR="0">
                      <wp:extent cx="5731510" cy="2417445"/>
                      <wp:effectExtent b="0" l="0" r="0" t="0"/>
                      <wp:docPr id="206267985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510" cy="2417445"/>
                              </a:xfrm>
                              <a:prstGeom prst="rect"/>
                              <a:ln/>
                            </pic:spPr>
                          </pic:pic>
                        </a:graphicData>
                      </a:graphic>
                    </wp:inline>
                  </w:drawing>
                </w:r>
                <w:r w:rsidDel="00000000" w:rsidR="00000000" w:rsidRPr="00000000">
                  <w:rPr>
                    <w:rtl w:val="0"/>
                  </w:rPr>
                </w:r>
              </w:del>
            </w:sdtContent>
          </w:sdt>
        </w:p>
      </w:sdtContent>
    </w:sdt>
    <w:sdt>
      <w:sdtPr>
        <w:id w:val="972551424"/>
        <w:tag w:val="goog_rdk_1482"/>
      </w:sdtPr>
      <w:sdtContent>
        <w:p w:rsidR="00000000" w:rsidDel="00000000" w:rsidP="00000000" w:rsidRDefault="00000000" w:rsidRPr="00000000" w14:paraId="000001AC">
          <w:pPr>
            <w:numPr>
              <w:ilvl w:val="0"/>
              <w:numId w:val="17"/>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1812835728"/>
              <w:tag w:val="goog_rdk_1481"/>
            </w:sdtPr>
            <w:sdtContent>
              <w:del w:author="Anonymous" w:id="12" w:date="2025-08-29T06:22:43Z">
                <w:r w:rsidDel="00000000" w:rsidR="00000000" w:rsidRPr="00000000">
                  <w:rPr>
                    <w:rFonts w:ascii="Cambria" w:cs="Cambria" w:eastAsia="Cambria" w:hAnsi="Cambria"/>
                    <w:b w:val="1"/>
                    <w:color w:val="000000"/>
                    <w:sz w:val="22"/>
                    <w:szCs w:val="22"/>
                    <w:rtl w:val="0"/>
                  </w:rPr>
                  <w:delText xml:space="preserve">Merging Interaction Data with Standardized Drug Information</w:delText>
                </w:r>
                <w:r w:rsidDel="00000000" w:rsidR="00000000" w:rsidRPr="00000000">
                  <w:rPr>
                    <w:rFonts w:ascii="Cambria" w:cs="Cambria" w:eastAsia="Cambria" w:hAnsi="Cambria"/>
                    <w:color w:val="000000"/>
                    <w:sz w:val="22"/>
                    <w:szCs w:val="22"/>
                    <w:rtl w:val="0"/>
                  </w:rPr>
                  <w:br w:type="textWrapping"/>
                  <w:delText xml:space="preserve">We merged the interaction pairs from the Kaggle dataset with the mapped RxCUIs and scientific drug names from the RXNORM dataset. This process involved:</w:delText>
                </w:r>
              </w:del>
            </w:sdtContent>
          </w:sdt>
        </w:p>
      </w:sdtContent>
    </w:sdt>
    <w:sdt>
      <w:sdtPr>
        <w:id w:val="984015109"/>
        <w:tag w:val="goog_rdk_1484"/>
      </w:sdtPr>
      <w:sdtContent>
        <w:p w:rsidR="00000000" w:rsidDel="00000000" w:rsidP="00000000" w:rsidRDefault="00000000" w:rsidRPr="00000000" w14:paraId="000001AD">
          <w:pPr>
            <w:numPr>
              <w:ilvl w:val="1"/>
              <w:numId w:val="17"/>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550350736"/>
              <w:tag w:val="goog_rdk_1483"/>
            </w:sdtPr>
            <w:sdtContent>
              <w:del w:author="Anonymous" w:id="12" w:date="2025-08-29T06:22:43Z">
                <w:r w:rsidDel="00000000" w:rsidR="00000000" w:rsidRPr="00000000">
                  <w:rPr>
                    <w:rFonts w:ascii="Cambria" w:cs="Cambria" w:eastAsia="Cambria" w:hAnsi="Cambria"/>
                    <w:color w:val="000000"/>
                    <w:sz w:val="22"/>
                    <w:szCs w:val="22"/>
                    <w:rtl w:val="0"/>
                  </w:rPr>
                  <w:delText xml:space="preserve">Matching drug names from both datasets, accounting for synonyms and spelling variations</w:delText>
                </w:r>
              </w:del>
            </w:sdtContent>
          </w:sdt>
        </w:p>
      </w:sdtContent>
    </w:sdt>
    <w:sdt>
      <w:sdtPr>
        <w:id w:val="-2093528249"/>
        <w:tag w:val="goog_rdk_1486"/>
      </w:sdtPr>
      <w:sdtContent>
        <w:p w:rsidR="00000000" w:rsidDel="00000000" w:rsidP="00000000" w:rsidRDefault="00000000" w:rsidRPr="00000000" w14:paraId="000001AE">
          <w:pPr>
            <w:numPr>
              <w:ilvl w:val="1"/>
              <w:numId w:val="17"/>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369303949"/>
              <w:tag w:val="goog_rdk_1485"/>
            </w:sdtPr>
            <w:sdtContent>
              <w:del w:author="Anonymous" w:id="12" w:date="2025-08-29T06:22:43Z">
                <w:r w:rsidDel="00000000" w:rsidR="00000000" w:rsidRPr="00000000">
                  <w:rPr>
                    <w:rFonts w:ascii="Cambria" w:cs="Cambria" w:eastAsia="Cambria" w:hAnsi="Cambria"/>
                    <w:color w:val="000000"/>
                    <w:sz w:val="22"/>
                    <w:szCs w:val="22"/>
                    <w:rtl w:val="0"/>
                  </w:rPr>
                  <w:delText xml:space="preserve">Associating each drug in the interaction pair with its RxCUI</w:delText>
                </w:r>
              </w:del>
            </w:sdtContent>
          </w:sdt>
        </w:p>
      </w:sdtContent>
    </w:sdt>
    <w:sdt>
      <w:sdtPr>
        <w:id w:val="1502486309"/>
        <w:tag w:val="goog_rdk_1488"/>
      </w:sdtPr>
      <w:sdtContent>
        <w:p w:rsidR="00000000" w:rsidDel="00000000" w:rsidP="00000000" w:rsidRDefault="00000000" w:rsidRPr="00000000" w14:paraId="000001AF">
          <w:pPr>
            <w:numPr>
              <w:ilvl w:val="1"/>
              <w:numId w:val="17"/>
            </w:numPr>
            <w:spacing w:after="280" w:before="0" w:line="240" w:lineRule="auto"/>
            <w:ind w:left="1440" w:hanging="360"/>
            <w:jc w:val="both"/>
            <w:rPr>
              <w:del w:author="Anonymous" w:id="12" w:date="2025-08-29T06:22:43Z"/>
              <w:rFonts w:ascii="Cambria" w:cs="Cambria" w:eastAsia="Cambria" w:hAnsi="Cambria"/>
              <w:color w:val="000000"/>
              <w:sz w:val="22"/>
              <w:szCs w:val="22"/>
            </w:rPr>
          </w:pPr>
          <w:sdt>
            <w:sdtPr>
              <w:id w:val="2094423513"/>
              <w:tag w:val="goog_rdk_1487"/>
            </w:sdtPr>
            <w:sdtContent>
              <w:del w:author="Anonymous" w:id="12" w:date="2025-08-29T06:22:43Z">
                <w:r w:rsidDel="00000000" w:rsidR="00000000" w:rsidRPr="00000000">
                  <w:rPr>
                    <w:rFonts w:ascii="Cambria" w:cs="Cambria" w:eastAsia="Cambria" w:hAnsi="Cambria"/>
                    <w:color w:val="000000"/>
                    <w:sz w:val="22"/>
                    <w:szCs w:val="22"/>
                    <w:rtl w:val="0"/>
                  </w:rPr>
                  <w:delText xml:space="preserve">Combining interaction details with RxCUI-based drug records to generate a unified dataset</w:delText>
                </w:r>
              </w:del>
            </w:sdtContent>
          </w:sdt>
        </w:p>
      </w:sdtContent>
    </w:sdt>
    <w:sdt>
      <w:sdtPr>
        <w:id w:val="236943603"/>
        <w:tag w:val="goog_rdk_1490"/>
      </w:sdtPr>
      <w:sdtContent>
        <w:p w:rsidR="00000000" w:rsidDel="00000000" w:rsidP="00000000" w:rsidRDefault="00000000" w:rsidRPr="00000000" w14:paraId="000001B0">
          <w:pPr>
            <w:spacing w:after="280" w:before="280" w:line="240" w:lineRule="auto"/>
            <w:jc w:val="both"/>
            <w:rPr>
              <w:del w:author="Anonymous" w:id="12" w:date="2025-08-29T06:22:43Z"/>
              <w:rFonts w:ascii="Cambria" w:cs="Cambria" w:eastAsia="Cambria" w:hAnsi="Cambria"/>
              <w:color w:val="000000"/>
              <w:sz w:val="22"/>
              <w:szCs w:val="22"/>
            </w:rPr>
          </w:pPr>
          <w:sdt>
            <w:sdtPr>
              <w:id w:val="1092172712"/>
              <w:tag w:val="goog_rdk_1489"/>
            </w:sdtPr>
            <w:sdtContent>
              <w:del w:author="Anonymous" w:id="12" w:date="2025-08-29T06:22:43Z">
                <w:r w:rsidDel="00000000" w:rsidR="00000000" w:rsidRPr="00000000">
                  <w:rPr>
                    <w:rFonts w:ascii="Cambria" w:cs="Cambria" w:eastAsia="Cambria" w:hAnsi="Cambria"/>
                    <w:color w:val="000000"/>
                    <w:sz w:val="22"/>
                    <w:szCs w:val="22"/>
                  </w:rPr>
                  <w:drawing>
                    <wp:inline distB="0" distT="0" distL="0" distR="0">
                      <wp:extent cx="5731510" cy="3114040"/>
                      <wp:effectExtent b="0" l="0" r="0" t="0"/>
                      <wp:docPr id="206267985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510" cy="3114040"/>
                              </a:xfrm>
                              <a:prstGeom prst="rect"/>
                              <a:ln/>
                            </pic:spPr>
                          </pic:pic>
                        </a:graphicData>
                      </a:graphic>
                    </wp:inline>
                  </w:drawing>
                </w:r>
                <w:r w:rsidDel="00000000" w:rsidR="00000000" w:rsidRPr="00000000">
                  <w:rPr>
                    <w:rtl w:val="0"/>
                  </w:rPr>
                </w:r>
              </w:del>
            </w:sdtContent>
          </w:sdt>
        </w:p>
      </w:sdtContent>
    </w:sdt>
    <w:sdt>
      <w:sdtPr>
        <w:id w:val="938813823"/>
        <w:tag w:val="goog_rdk_1492"/>
      </w:sdtPr>
      <w:sdtContent>
        <w:p w:rsidR="00000000" w:rsidDel="00000000" w:rsidP="00000000" w:rsidRDefault="00000000" w:rsidRPr="00000000" w14:paraId="000001B1">
          <w:pPr>
            <w:spacing w:after="280" w:before="280" w:line="240" w:lineRule="auto"/>
            <w:jc w:val="both"/>
            <w:rPr>
              <w:del w:author="Anonymous" w:id="12" w:date="2025-08-29T06:22:43Z"/>
              <w:rFonts w:ascii="Cambria" w:cs="Cambria" w:eastAsia="Cambria" w:hAnsi="Cambria"/>
              <w:color w:val="000000"/>
              <w:sz w:val="22"/>
              <w:szCs w:val="22"/>
            </w:rPr>
          </w:pPr>
          <w:sdt>
            <w:sdtPr>
              <w:id w:val="418626147"/>
              <w:tag w:val="goog_rdk_1491"/>
            </w:sdtPr>
            <w:sdtContent>
              <w:del w:author="Anonymous" w:id="12" w:date="2025-08-29T06:22:43Z">
                <w:r w:rsidDel="00000000" w:rsidR="00000000" w:rsidRPr="00000000">
                  <w:rPr>
                    <w:rFonts w:ascii="Cambria" w:cs="Cambria" w:eastAsia="Cambria" w:hAnsi="Cambria"/>
                    <w:color w:val="000000"/>
                    <w:sz w:val="22"/>
                    <w:szCs w:val="22"/>
                    <w:rtl w:val="0"/>
                  </w:rPr>
                  <w:delText xml:space="preserve">Map and merge and save the new custom dataset.</w:delText>
                </w:r>
              </w:del>
            </w:sdtContent>
          </w:sdt>
        </w:p>
      </w:sdtContent>
    </w:sdt>
    <w:sdt>
      <w:sdtPr>
        <w:id w:val="1507696316"/>
        <w:tag w:val="goog_rdk_1494"/>
      </w:sdtPr>
      <w:sdtContent>
        <w:p w:rsidR="00000000" w:rsidDel="00000000" w:rsidP="00000000" w:rsidRDefault="00000000" w:rsidRPr="00000000" w14:paraId="000001B2">
          <w:pPr>
            <w:spacing w:after="280" w:before="280" w:line="240" w:lineRule="auto"/>
            <w:jc w:val="both"/>
            <w:rPr>
              <w:del w:author="Anonymous" w:id="12" w:date="2025-08-29T06:22:43Z"/>
              <w:rFonts w:ascii="Cambria" w:cs="Cambria" w:eastAsia="Cambria" w:hAnsi="Cambria"/>
              <w:color w:val="000000"/>
              <w:sz w:val="22"/>
              <w:szCs w:val="22"/>
            </w:rPr>
          </w:pPr>
          <w:sdt>
            <w:sdtPr>
              <w:id w:val="192728224"/>
              <w:tag w:val="goog_rdk_1493"/>
            </w:sdtPr>
            <w:sdtContent>
              <w:del w:author="Anonymous" w:id="12" w:date="2025-08-29T06:22:43Z">
                <w:r w:rsidDel="00000000" w:rsidR="00000000" w:rsidRPr="00000000">
                  <w:rPr>
                    <w:rFonts w:ascii="Cambria" w:cs="Cambria" w:eastAsia="Cambria" w:hAnsi="Cambria"/>
                    <w:color w:val="000000"/>
                    <w:sz w:val="22"/>
                    <w:szCs w:val="22"/>
                    <w:rtl w:val="0"/>
                  </w:rPr>
                  <w:delText xml:space="preserve">This combined dataset contains:</w:delText>
                </w:r>
              </w:del>
            </w:sdtContent>
          </w:sdt>
        </w:p>
      </w:sdtContent>
    </w:sdt>
    <w:sdt>
      <w:sdtPr>
        <w:id w:val="-105626410"/>
        <w:tag w:val="goog_rdk_1496"/>
      </w:sdtPr>
      <w:sdtContent>
        <w:p w:rsidR="00000000" w:rsidDel="00000000" w:rsidP="00000000" w:rsidRDefault="00000000" w:rsidRPr="00000000" w14:paraId="000001B3">
          <w:pPr>
            <w:numPr>
              <w:ilvl w:val="0"/>
              <w:numId w:val="18"/>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859025098"/>
              <w:tag w:val="goog_rdk_1495"/>
            </w:sdtPr>
            <w:sdtContent>
              <w:del w:author="Anonymous" w:id="12" w:date="2025-08-29T06:22:43Z">
                <w:r w:rsidDel="00000000" w:rsidR="00000000" w:rsidRPr="00000000">
                  <w:rPr>
                    <w:rFonts w:ascii="Cambria" w:cs="Cambria" w:eastAsia="Cambria" w:hAnsi="Cambria"/>
                    <w:color w:val="000000"/>
                    <w:sz w:val="22"/>
                    <w:szCs w:val="22"/>
                    <w:rtl w:val="0"/>
                  </w:rPr>
                  <w:delText xml:space="preserve">Pairs of interacting drugs</w:delText>
                </w:r>
              </w:del>
            </w:sdtContent>
          </w:sdt>
        </w:p>
      </w:sdtContent>
    </w:sdt>
    <w:sdt>
      <w:sdtPr>
        <w:id w:val="818518738"/>
        <w:tag w:val="goog_rdk_1498"/>
      </w:sdtPr>
      <w:sdtContent>
        <w:p w:rsidR="00000000" w:rsidDel="00000000" w:rsidP="00000000" w:rsidRDefault="00000000" w:rsidRPr="00000000" w14:paraId="000001B4">
          <w:pPr>
            <w:numPr>
              <w:ilvl w:val="0"/>
              <w:numId w:val="18"/>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259188808"/>
              <w:tag w:val="goog_rdk_1497"/>
            </w:sdtPr>
            <w:sdtContent>
              <w:del w:author="Anonymous" w:id="12" w:date="2025-08-29T06:22:43Z">
                <w:r w:rsidDel="00000000" w:rsidR="00000000" w:rsidRPr="00000000">
                  <w:rPr>
                    <w:rFonts w:ascii="Cambria" w:cs="Cambria" w:eastAsia="Cambria" w:hAnsi="Cambria"/>
                    <w:color w:val="000000"/>
                    <w:sz w:val="22"/>
                    <w:szCs w:val="22"/>
                    <w:rtl w:val="0"/>
                  </w:rPr>
                  <w:delText xml:space="preserve">Standardized scientific drug names for accuracy</w:delText>
                </w:r>
              </w:del>
            </w:sdtContent>
          </w:sdt>
        </w:p>
      </w:sdtContent>
    </w:sdt>
    <w:sdt>
      <w:sdtPr>
        <w:id w:val="-487637171"/>
        <w:tag w:val="goog_rdk_1500"/>
      </w:sdtPr>
      <w:sdtContent>
        <w:p w:rsidR="00000000" w:rsidDel="00000000" w:rsidP="00000000" w:rsidRDefault="00000000" w:rsidRPr="00000000" w14:paraId="000001B5">
          <w:pPr>
            <w:numPr>
              <w:ilvl w:val="0"/>
              <w:numId w:val="18"/>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390621949"/>
              <w:tag w:val="goog_rdk_1499"/>
            </w:sdtPr>
            <w:sdtContent>
              <w:del w:author="Anonymous" w:id="12" w:date="2025-08-29T06:22:43Z">
                <w:r w:rsidDel="00000000" w:rsidR="00000000" w:rsidRPr="00000000">
                  <w:rPr>
                    <w:rFonts w:ascii="Cambria" w:cs="Cambria" w:eastAsia="Cambria" w:hAnsi="Cambria"/>
                    <w:color w:val="000000"/>
                    <w:sz w:val="22"/>
                    <w:szCs w:val="22"/>
                    <w:rtl w:val="0"/>
                  </w:rPr>
                  <w:delText xml:space="preserve">Corresponding RxCUIs for both drugs in each interaction</w:delText>
                </w:r>
              </w:del>
            </w:sdtContent>
          </w:sdt>
        </w:p>
      </w:sdtContent>
    </w:sdt>
    <w:sdt>
      <w:sdtPr>
        <w:id w:val="-591682302"/>
        <w:tag w:val="goog_rdk_1502"/>
      </w:sdtPr>
      <w:sdtContent>
        <w:p w:rsidR="00000000" w:rsidDel="00000000" w:rsidP="00000000" w:rsidRDefault="00000000" w:rsidRPr="00000000" w14:paraId="000001B6">
          <w:pPr>
            <w:numPr>
              <w:ilvl w:val="0"/>
              <w:numId w:val="18"/>
            </w:numPr>
            <w:spacing w:after="280" w:before="0" w:line="240" w:lineRule="auto"/>
            <w:ind w:left="720" w:hanging="360"/>
            <w:jc w:val="both"/>
            <w:rPr>
              <w:del w:author="Anonymous" w:id="12" w:date="2025-08-29T06:22:43Z"/>
              <w:rFonts w:ascii="Cambria" w:cs="Cambria" w:eastAsia="Cambria" w:hAnsi="Cambria"/>
              <w:color w:val="000000"/>
              <w:sz w:val="22"/>
              <w:szCs w:val="22"/>
            </w:rPr>
          </w:pPr>
          <w:sdt>
            <w:sdtPr>
              <w:id w:val="1839851019"/>
              <w:tag w:val="goog_rdk_1501"/>
            </w:sdtPr>
            <w:sdtContent>
              <w:del w:author="Anonymous" w:id="12" w:date="2025-08-29T06:22:43Z">
                <w:r w:rsidDel="00000000" w:rsidR="00000000" w:rsidRPr="00000000">
                  <w:rPr>
                    <w:rFonts w:ascii="Cambria" w:cs="Cambria" w:eastAsia="Cambria" w:hAnsi="Cambria"/>
                    <w:color w:val="000000"/>
                    <w:sz w:val="22"/>
                    <w:szCs w:val="22"/>
                    <w:rtl w:val="0"/>
                  </w:rPr>
                  <w:delText xml:space="preserve">Interaction details to inform further analysis</w:delText>
                </w:r>
              </w:del>
            </w:sdtContent>
          </w:sdt>
        </w:p>
      </w:sdtContent>
    </w:sdt>
    <w:sdt>
      <w:sdtPr>
        <w:id w:val="483144676"/>
        <w:tag w:val="goog_rdk_1508"/>
      </w:sdtPr>
      <w:sdtContent>
        <w:p w:rsidR="00000000" w:rsidDel="00000000" w:rsidP="00000000" w:rsidRDefault="00000000" w:rsidRPr="00000000" w14:paraId="000001B7">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938218176"/>
              <w:tag w:val="goog_rdk_1503"/>
            </w:sdtPr>
            <w:sdtContent>
              <w:del w:author="Anonymous" w:id="12" w:date="2025-08-29T06:22:43Z">
                <w:r w:rsidDel="00000000" w:rsidR="00000000" w:rsidRPr="00000000">
                  <w:rPr>
                    <w:rFonts w:ascii="Cambria" w:cs="Cambria" w:eastAsia="Cambria" w:hAnsi="Cambria"/>
                    <w:color w:val="000000"/>
                    <w:sz w:val="22"/>
                    <w:szCs w:val="22"/>
                    <w:rtl w:val="0"/>
                  </w:rPr>
                  <w:delText xml:space="preserve">This integration step ensured data consistency and scientific validity, enabling downstream processes like dosage verification and safe alternative recommendations.</w:delText>
                </w:r>
              </w:del>
            </w:sdtContent>
          </w:sdt>
          <w:sdt>
            <w:sdtPr>
              <w:id w:val="1457369732"/>
              <w:tag w:val="goog_rdk_1504"/>
            </w:sdtPr>
            <w:sdtContent>
              <w:ins w:author="SRIGANESH Hs" w:id="50" w:date="2025-08-04T12:58:46Z">
                <w:sdt>
                  <w:sdtPr>
                    <w:id w:val="10454865"/>
                    <w:tag w:val="goog_rdk_1505"/>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drawing>
                          <wp:inline distB="0" distT="0" distL="0" distR="0">
                            <wp:extent cx="5731200" cy="2565400"/>
                            <wp:effectExtent b="0" l="0" r="0" t="0"/>
                            <wp:docPr id="206267980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565400"/>
                                    </a:xfrm>
                                    <a:prstGeom prst="rect"/>
                                    <a:ln/>
                                  </pic:spPr>
                                </pic:pic>
                              </a:graphicData>
                            </a:graphic>
                          </wp:inline>
                        </w:drawing>
                      </w:r>
                    </w:del>
                  </w:sdtContent>
                </w:sdt>
              </w:ins>
            </w:sdtContent>
          </w:sdt>
          <w:sdt>
            <w:sdtPr>
              <w:id w:val="1573130801"/>
              <w:tag w:val="goog_rdk_1506"/>
            </w:sdtPr>
            <w:sdtContent>
              <w:del w:author="Anonymous" w:id="12" w:date="2025-08-29T06:22:43Z"/>
              <w:sdt>
                <w:sdtPr>
                  <w:id w:val="-532469832"/>
                  <w:tag w:val="goog_rdk_1507"/>
                </w:sdtPr>
                <w:sdtContent>
                  <w:del w:author="Anonymous" w:id="12" w:date="2025-08-29T06:22:43Z">
                    <w:r w:rsidDel="00000000" w:rsidR="00000000" w:rsidRPr="00000000">
                      <w:rPr>
                        <w:rtl w:val="0"/>
                      </w:rPr>
                    </w:r>
                  </w:del>
                </w:sdtContent>
              </w:sdt>
              <w:del w:author="Anonymous" w:id="12" w:date="2025-08-29T06:22:43Z"/>
            </w:sdtContent>
          </w:sdt>
        </w:p>
      </w:sdtContent>
    </w:sdt>
    <w:sdt>
      <w:sdtPr>
        <w:id w:val="1034656259"/>
        <w:tag w:val="goog_rdk_1511"/>
      </w:sdtPr>
      <w:sdtContent>
        <w:p w:rsidR="00000000" w:rsidDel="00000000" w:rsidP="00000000" w:rsidRDefault="00000000" w:rsidRPr="00000000" w14:paraId="000001B8">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386170704"/>
              <w:tag w:val="goog_rdk_1509"/>
            </w:sdtPr>
            <w:sdtContent>
              <w:del w:author="Anonymous" w:id="12" w:date="2025-08-29T06:22:43Z"/>
              <w:sdt>
                <w:sdtPr>
                  <w:id w:val="1514730642"/>
                  <w:tag w:val="goog_rdk_151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The new merged dataset name ddi_mapped_with_rxcui.csv looks like the following:</w:delText>
                    </w:r>
                  </w:del>
                </w:sdtContent>
              </w:sdt>
              <w:del w:author="Anonymous" w:id="12" w:date="2025-08-29T06:22:43Z"/>
            </w:sdtContent>
          </w:sdt>
        </w:p>
      </w:sdtContent>
    </w:sdt>
    <w:sdt>
      <w:sdtPr>
        <w:id w:val="-1105247113"/>
        <w:tag w:val="goog_rdk_1514"/>
      </w:sdtPr>
      <w:sdtContent>
        <w:p w:rsidR="00000000" w:rsidDel="00000000" w:rsidP="00000000" w:rsidRDefault="00000000" w:rsidRPr="00000000" w14:paraId="000001B9">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358583090"/>
              <w:tag w:val="goog_rdk_1512"/>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drawing>
                    <wp:inline distB="0" distT="0" distL="0" distR="0">
                      <wp:extent cx="5731510" cy="2927985"/>
                      <wp:effectExtent b="0" l="0" r="0" t="0"/>
                      <wp:docPr id="206267985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510" cy="2927985"/>
                              </a:xfrm>
                              <a:prstGeom prst="rect"/>
                              <a:ln/>
                            </pic:spPr>
                          </pic:pic>
                        </a:graphicData>
                      </a:graphic>
                    </wp:inline>
                  </w:drawing>
                </w:r>
              </w:del>
              <w:sdt>
                <w:sdtPr>
                  <w:id w:val="2010632493"/>
                  <w:tag w:val="goog_rdk_1513"/>
                </w:sdtPr>
                <w:sdtContent>
                  <w:del w:author="Anonymous" w:id="12" w:date="2025-08-29T06:22:43Z">
                    <w:r w:rsidDel="00000000" w:rsidR="00000000" w:rsidRPr="00000000">
                      <w:rPr>
                        <w:rtl w:val="0"/>
                      </w:rPr>
                    </w:r>
                  </w:del>
                </w:sdtContent>
              </w:sdt>
              <w:del w:author="Anonymous" w:id="12" w:date="2025-08-29T06:22:43Z"/>
            </w:sdtContent>
          </w:sdt>
        </w:p>
      </w:sdtContent>
    </w:sdt>
    <w:sdt>
      <w:sdtPr>
        <w:id w:val="419355149"/>
        <w:tag w:val="goog_rdk_1517"/>
      </w:sdtPr>
      <w:sdtContent>
        <w:p w:rsidR="00000000" w:rsidDel="00000000" w:rsidP="00000000" w:rsidRDefault="00000000" w:rsidRPr="00000000" w14:paraId="000001BA">
          <w:pPr>
            <w:spacing w:after="280" w:before="280" w:line="240" w:lineRule="auto"/>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788921154"/>
              <w:tag w:val="goog_rdk_1515"/>
            </w:sdtPr>
            <w:sdtContent>
              <w:del w:author="Anonymous" w:id="12" w:date="2025-08-29T06:22:43Z"/>
              <w:sdt>
                <w:sdtPr>
                  <w:id w:val="-546800118"/>
                  <w:tag w:val="goog_rdk_151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Fig. Mapped and Merged dataset</w:delText>
                    </w:r>
                  </w:del>
                </w:sdtContent>
              </w:sdt>
              <w:del w:author="Anonymous" w:id="12" w:date="2025-08-29T06:22:43Z"/>
            </w:sdtContent>
          </w:sdt>
        </w:p>
      </w:sdtContent>
    </w:sdt>
    <w:sdt>
      <w:sdtPr>
        <w:id w:val="-615341268"/>
        <w:tag w:val="goog_rdk_1520"/>
      </w:sdtPr>
      <w:sdtContent>
        <w:p w:rsidR="00000000" w:rsidDel="00000000" w:rsidP="00000000" w:rsidRDefault="00000000" w:rsidRPr="00000000" w14:paraId="000001BB">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092817260"/>
              <w:tag w:val="goog_rdk_1518"/>
            </w:sdtPr>
            <w:sdtContent>
              <w:del w:author="Anonymous" w:id="12" w:date="2025-08-29T06:22:43Z"/>
              <w:sdt>
                <w:sdtPr>
                  <w:id w:val="1925284407"/>
                  <w:tag w:val="goog_rdk_1519"/>
                </w:sdtPr>
                <w:sdtContent>
                  <w:del w:author="Anonymous" w:id="12" w:date="2025-08-29T06:22:43Z">
                    <w:r w:rsidDel="00000000" w:rsidR="00000000" w:rsidRPr="00000000">
                      <w:rPr>
                        <w:rtl w:val="0"/>
                      </w:rPr>
                    </w:r>
                  </w:del>
                </w:sdtContent>
              </w:sdt>
              <w:del w:author="Anonymous" w:id="12" w:date="2025-08-29T06:22:43Z"/>
            </w:sdtContent>
          </w:sdt>
        </w:p>
      </w:sdtContent>
    </w:sdt>
    <w:sdt>
      <w:sdtPr>
        <w:id w:val="-1855202826"/>
        <w:tag w:val="goog_rdk_1523"/>
      </w:sdtPr>
      <w:sdtContent>
        <w:p w:rsidR="00000000" w:rsidDel="00000000" w:rsidP="00000000" w:rsidRDefault="00000000" w:rsidRPr="00000000" w14:paraId="000001BC">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385938189"/>
              <w:tag w:val="goog_rdk_1521"/>
            </w:sdtPr>
            <w:sdtContent>
              <w:del w:author="Anonymous" w:id="12" w:date="2025-08-29T06:22:43Z"/>
              <w:sdt>
                <w:sdtPr>
                  <w:id w:val="155669311"/>
                  <w:tag w:val="goog_rdk_1522"/>
                </w:sdtPr>
                <w:sdtContent>
                  <w:del w:author="Anonymous" w:id="12" w:date="2025-08-29T06:22:43Z">
                    <w:r w:rsidDel="00000000" w:rsidR="00000000" w:rsidRPr="00000000">
                      <w:rPr>
                        <w:rtl w:val="0"/>
                      </w:rPr>
                    </w:r>
                  </w:del>
                </w:sdtContent>
              </w:sdt>
              <w:del w:author="Anonymous" w:id="12" w:date="2025-08-29T06:22:43Z"/>
            </w:sdtContent>
          </w:sdt>
        </w:p>
      </w:sdtContent>
    </w:sdt>
    <w:sdt>
      <w:sdtPr>
        <w:id w:val="-557527445"/>
        <w:tag w:val="goog_rdk_1526"/>
      </w:sdtPr>
      <w:sdtContent>
        <w:p w:rsidR="00000000" w:rsidDel="00000000" w:rsidP="00000000" w:rsidRDefault="00000000" w:rsidRPr="00000000" w14:paraId="000001BD">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647677744"/>
              <w:tag w:val="goog_rdk_1524"/>
            </w:sdtPr>
            <w:sdtContent>
              <w:del w:author="Anonymous" w:id="12" w:date="2025-08-29T06:22:43Z"/>
              <w:sdt>
                <w:sdtPr>
                  <w:id w:val="-482914086"/>
                  <w:tag w:val="goog_rdk_1525"/>
                </w:sdtPr>
                <w:sdtContent>
                  <w:del w:author="Anonymous" w:id="12" w:date="2025-08-29T06:22:43Z">
                    <w:r w:rsidDel="00000000" w:rsidR="00000000" w:rsidRPr="00000000">
                      <w:rPr>
                        <w:rtl w:val="0"/>
                      </w:rPr>
                    </w:r>
                  </w:del>
                </w:sdtContent>
              </w:sdt>
              <w:del w:author="Anonymous" w:id="12" w:date="2025-08-29T06:22:43Z"/>
            </w:sdtContent>
          </w:sdt>
        </w:p>
      </w:sdtContent>
    </w:sdt>
    <w:sdt>
      <w:sdtPr>
        <w:id w:val="1137891197"/>
        <w:tag w:val="goog_rdk_1529"/>
      </w:sdtPr>
      <w:sdtContent>
        <w:p w:rsidR="00000000" w:rsidDel="00000000" w:rsidP="00000000" w:rsidRDefault="00000000" w:rsidRPr="00000000" w14:paraId="000001BE">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921291684"/>
              <w:tag w:val="goog_rdk_1527"/>
            </w:sdtPr>
            <w:sdtContent>
              <w:del w:author="Anonymous" w:id="12" w:date="2025-08-29T06:22:43Z"/>
              <w:sdt>
                <w:sdtPr>
                  <w:id w:val="-631795830"/>
                  <w:tag w:val="goog_rdk_1528"/>
                </w:sdtPr>
                <w:sdtContent>
                  <w:del w:author="Anonymous" w:id="12" w:date="2025-08-29T06:22:43Z">
                    <w:r w:rsidDel="00000000" w:rsidR="00000000" w:rsidRPr="00000000">
                      <w:rPr>
                        <w:rtl w:val="0"/>
                      </w:rPr>
                    </w:r>
                  </w:del>
                </w:sdtContent>
              </w:sdt>
              <w:del w:author="Anonymous" w:id="12" w:date="2025-08-29T06:22:43Z"/>
            </w:sdtContent>
          </w:sdt>
        </w:p>
      </w:sdtContent>
    </w:sdt>
    <w:sdt>
      <w:sdtPr>
        <w:id w:val="-1875634405"/>
        <w:tag w:val="goog_rdk_1532"/>
      </w:sdtPr>
      <w:sdtContent>
        <w:p w:rsidR="00000000" w:rsidDel="00000000" w:rsidP="00000000" w:rsidRDefault="00000000" w:rsidRPr="00000000" w14:paraId="000001BF">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088033309"/>
              <w:tag w:val="goog_rdk_1530"/>
            </w:sdtPr>
            <w:sdtContent>
              <w:del w:author="Anonymous" w:id="12" w:date="2025-08-29T06:22:43Z"/>
              <w:sdt>
                <w:sdtPr>
                  <w:id w:val="-1679461767"/>
                  <w:tag w:val="goog_rdk_1531"/>
                </w:sdtPr>
                <w:sdtContent>
                  <w:del w:author="Anonymous" w:id="12" w:date="2025-08-29T06:22:43Z">
                    <w:r w:rsidDel="00000000" w:rsidR="00000000" w:rsidRPr="00000000">
                      <w:rPr>
                        <w:rtl w:val="0"/>
                      </w:rPr>
                    </w:r>
                  </w:del>
                </w:sdtContent>
              </w:sdt>
              <w:del w:author="Anonymous" w:id="12" w:date="2025-08-29T06:22:43Z"/>
            </w:sdtContent>
          </w:sdt>
        </w:p>
      </w:sdtContent>
    </w:sdt>
    <w:sdt>
      <w:sdtPr>
        <w:id w:val="-1562178639"/>
        <w:tag w:val="goog_rdk_1535"/>
      </w:sdtPr>
      <w:sdtContent>
        <w:p w:rsidR="00000000" w:rsidDel="00000000" w:rsidP="00000000" w:rsidRDefault="00000000" w:rsidRPr="00000000" w14:paraId="000001C0">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665728882"/>
              <w:tag w:val="goog_rdk_1533"/>
            </w:sdtPr>
            <w:sdtContent>
              <w:del w:author="Anonymous" w:id="12" w:date="2025-08-29T06:22:43Z"/>
              <w:sdt>
                <w:sdtPr>
                  <w:id w:val="650974691"/>
                  <w:tag w:val="goog_rdk_1534"/>
                </w:sdtPr>
                <w:sdtContent>
                  <w:del w:author="Anonymous" w:id="12" w:date="2025-08-29T06:22:43Z">
                    <w:r w:rsidDel="00000000" w:rsidR="00000000" w:rsidRPr="00000000">
                      <w:rPr>
                        <w:rtl w:val="0"/>
                      </w:rPr>
                    </w:r>
                  </w:del>
                </w:sdtContent>
              </w:sdt>
              <w:del w:author="Anonymous" w:id="12" w:date="2025-08-29T06:22:43Z"/>
            </w:sdtContent>
          </w:sdt>
        </w:p>
      </w:sdtContent>
    </w:sdt>
    <w:sdt>
      <w:sdtPr>
        <w:id w:val="-447090059"/>
        <w:tag w:val="goog_rdk_1538"/>
      </w:sdtPr>
      <w:sdtContent>
        <w:p w:rsidR="00000000" w:rsidDel="00000000" w:rsidP="00000000" w:rsidRDefault="00000000" w:rsidRPr="00000000" w14:paraId="000001C1">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473873853"/>
              <w:tag w:val="goog_rdk_1536"/>
            </w:sdtPr>
            <w:sdtContent>
              <w:del w:author="Anonymous" w:id="12" w:date="2025-08-29T06:22:43Z"/>
              <w:sdt>
                <w:sdtPr>
                  <w:id w:val="1618184923"/>
                  <w:tag w:val="goog_rdk_1537"/>
                </w:sdtPr>
                <w:sdtContent>
                  <w:del w:author="Anonymous" w:id="12" w:date="2025-08-29T06:22:43Z">
                    <w:r w:rsidDel="00000000" w:rsidR="00000000" w:rsidRPr="00000000">
                      <w:rPr>
                        <w:rtl w:val="0"/>
                      </w:rPr>
                    </w:r>
                  </w:del>
                </w:sdtContent>
              </w:sdt>
              <w:del w:author="Anonymous" w:id="12" w:date="2025-08-29T06:22:43Z"/>
            </w:sdtContent>
          </w:sdt>
        </w:p>
      </w:sdtContent>
    </w:sdt>
    <w:sdt>
      <w:sdtPr>
        <w:id w:val="-506463611"/>
        <w:tag w:val="goog_rdk_1541"/>
      </w:sdtPr>
      <w:sdtContent>
        <w:p w:rsidR="00000000" w:rsidDel="00000000" w:rsidP="00000000" w:rsidRDefault="00000000" w:rsidRPr="00000000" w14:paraId="000001C2">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87904"/>
              <w:tag w:val="goog_rdk_1539"/>
            </w:sdtPr>
            <w:sdtContent>
              <w:del w:author="Anonymous" w:id="12" w:date="2025-08-29T06:22:43Z"/>
              <w:sdt>
                <w:sdtPr>
                  <w:id w:val="-778182545"/>
                  <w:tag w:val="goog_rdk_1540"/>
                </w:sdtPr>
                <w:sdtContent>
                  <w:del w:author="Anonymous" w:id="12" w:date="2025-08-29T06:22:43Z">
                    <w:r w:rsidDel="00000000" w:rsidR="00000000" w:rsidRPr="00000000">
                      <w:rPr>
                        <w:rtl w:val="0"/>
                      </w:rPr>
                    </w:r>
                  </w:del>
                </w:sdtContent>
              </w:sdt>
              <w:del w:author="Anonymous" w:id="12" w:date="2025-08-29T06:22:43Z"/>
            </w:sdtContent>
          </w:sdt>
        </w:p>
      </w:sdtContent>
    </w:sdt>
    <w:sdt>
      <w:sdtPr>
        <w:id w:val="1878673363"/>
        <w:tag w:val="goog_rdk_1544"/>
      </w:sdtPr>
      <w:sdtContent>
        <w:p w:rsidR="00000000" w:rsidDel="00000000" w:rsidP="00000000" w:rsidRDefault="00000000" w:rsidRPr="00000000" w14:paraId="000001C3">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361727424"/>
              <w:tag w:val="goog_rdk_1542"/>
            </w:sdtPr>
            <w:sdtContent>
              <w:del w:author="Anonymous" w:id="12" w:date="2025-08-29T06:22:43Z"/>
              <w:sdt>
                <w:sdtPr>
                  <w:id w:val="-2076246497"/>
                  <w:tag w:val="goog_rdk_1543"/>
                </w:sdtPr>
                <w:sdtContent>
                  <w:del w:author="Anonymous" w:id="12" w:date="2025-08-29T06:22:43Z">
                    <w:r w:rsidDel="00000000" w:rsidR="00000000" w:rsidRPr="00000000">
                      <w:rPr>
                        <w:rtl w:val="0"/>
                      </w:rPr>
                    </w:r>
                  </w:del>
                </w:sdtContent>
              </w:sdt>
              <w:del w:author="Anonymous" w:id="12" w:date="2025-08-29T06:22:43Z"/>
            </w:sdtContent>
          </w:sdt>
        </w:p>
      </w:sdtContent>
    </w:sdt>
    <w:sdt>
      <w:sdtPr>
        <w:id w:val="922403885"/>
        <w:tag w:val="goog_rdk_1547"/>
      </w:sdtPr>
      <w:sdtContent>
        <w:p w:rsidR="00000000" w:rsidDel="00000000" w:rsidP="00000000" w:rsidRDefault="00000000" w:rsidRPr="00000000" w14:paraId="000001C4">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706714196"/>
              <w:tag w:val="goog_rdk_1545"/>
            </w:sdtPr>
            <w:sdtContent>
              <w:del w:author="Anonymous" w:id="12" w:date="2025-08-29T06:22:43Z"/>
              <w:sdt>
                <w:sdtPr>
                  <w:id w:val="-1976152172"/>
                  <w:tag w:val="goog_rdk_1546"/>
                </w:sdtPr>
                <w:sdtContent>
                  <w:del w:author="Anonymous" w:id="12" w:date="2025-08-29T06:22:43Z">
                    <w:r w:rsidDel="00000000" w:rsidR="00000000" w:rsidRPr="00000000">
                      <w:rPr>
                        <w:rtl w:val="0"/>
                      </w:rPr>
                    </w:r>
                  </w:del>
                </w:sdtContent>
              </w:sdt>
              <w:del w:author="Anonymous" w:id="12" w:date="2025-08-29T06:22:43Z"/>
            </w:sdtContent>
          </w:sdt>
        </w:p>
      </w:sdtContent>
    </w:sdt>
    <w:sdt>
      <w:sdtPr>
        <w:id w:val="-1368997125"/>
        <w:tag w:val="goog_rdk_1550"/>
      </w:sdtPr>
      <w:sdtContent>
        <w:p w:rsidR="00000000" w:rsidDel="00000000" w:rsidP="00000000" w:rsidRDefault="00000000" w:rsidRPr="00000000" w14:paraId="000001C5">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612890164"/>
              <w:tag w:val="goog_rdk_1548"/>
            </w:sdtPr>
            <w:sdtContent>
              <w:del w:author="Anonymous" w:id="12" w:date="2025-08-29T06:22:43Z"/>
              <w:sdt>
                <w:sdtPr>
                  <w:id w:val="-330744168"/>
                  <w:tag w:val="goog_rdk_1549"/>
                </w:sdtPr>
                <w:sdtContent>
                  <w:del w:author="Anonymous" w:id="12" w:date="2025-08-29T06:22:43Z">
                    <w:r w:rsidDel="00000000" w:rsidR="00000000" w:rsidRPr="00000000">
                      <w:rPr>
                        <w:rtl w:val="0"/>
                      </w:rPr>
                    </w:r>
                  </w:del>
                </w:sdtContent>
              </w:sdt>
              <w:del w:author="Anonymous" w:id="12" w:date="2025-08-29T06:22:43Z"/>
            </w:sdtContent>
          </w:sdt>
        </w:p>
      </w:sdtContent>
    </w:sdt>
    <w:sdt>
      <w:sdtPr>
        <w:id w:val="1536127734"/>
        <w:tag w:val="goog_rdk_1553"/>
      </w:sdtPr>
      <w:sdtContent>
        <w:p w:rsidR="00000000" w:rsidDel="00000000" w:rsidP="00000000" w:rsidRDefault="00000000" w:rsidRPr="00000000" w14:paraId="000001C6">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963679062"/>
              <w:tag w:val="goog_rdk_1551"/>
            </w:sdtPr>
            <w:sdtContent>
              <w:del w:author="Anonymous" w:id="12" w:date="2025-08-29T06:22:43Z"/>
              <w:sdt>
                <w:sdtPr>
                  <w:id w:val="-1612612446"/>
                  <w:tag w:val="goog_rdk_1552"/>
                </w:sdtPr>
                <w:sdtContent>
                  <w:del w:author="Anonymous" w:id="12" w:date="2025-08-29T06:22:43Z">
                    <w:r w:rsidDel="00000000" w:rsidR="00000000" w:rsidRPr="00000000">
                      <w:rPr>
                        <w:rtl w:val="0"/>
                      </w:rPr>
                    </w:r>
                  </w:del>
                </w:sdtContent>
              </w:sdt>
              <w:del w:author="Anonymous" w:id="12" w:date="2025-08-29T06:22:43Z"/>
            </w:sdtContent>
          </w:sdt>
        </w:p>
      </w:sdtContent>
    </w:sdt>
    <w:sdt>
      <w:sdtPr>
        <w:id w:val="-1015668384"/>
        <w:tag w:val="goog_rdk_1556"/>
      </w:sdtPr>
      <w:sdtContent>
        <w:p w:rsidR="00000000" w:rsidDel="00000000" w:rsidP="00000000" w:rsidRDefault="00000000" w:rsidRPr="00000000" w14:paraId="000001C7">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105267269"/>
              <w:tag w:val="goog_rdk_1554"/>
            </w:sdtPr>
            <w:sdtContent>
              <w:del w:author="Anonymous" w:id="12" w:date="2025-08-29T06:22:43Z"/>
              <w:sdt>
                <w:sdtPr>
                  <w:id w:val="-1453711700"/>
                  <w:tag w:val="goog_rdk_1555"/>
                </w:sdtPr>
                <w:sdtContent>
                  <w:del w:author="Anonymous" w:id="12" w:date="2025-08-29T06:22:43Z">
                    <w:r w:rsidDel="00000000" w:rsidR="00000000" w:rsidRPr="00000000">
                      <w:rPr>
                        <w:rtl w:val="0"/>
                      </w:rPr>
                    </w:r>
                  </w:del>
                </w:sdtContent>
              </w:sdt>
              <w:del w:author="Anonymous" w:id="12" w:date="2025-08-29T06:22:43Z"/>
            </w:sdtContent>
          </w:sdt>
        </w:p>
      </w:sdtContent>
    </w:sdt>
    <w:sdt>
      <w:sdtPr>
        <w:id w:val="1830177945"/>
        <w:tag w:val="goog_rdk_1559"/>
      </w:sdtPr>
      <w:sdtContent>
        <w:p w:rsidR="00000000" w:rsidDel="00000000" w:rsidP="00000000" w:rsidRDefault="00000000" w:rsidRPr="00000000" w14:paraId="000001C8">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029001088"/>
              <w:tag w:val="goog_rdk_1557"/>
            </w:sdtPr>
            <w:sdtContent>
              <w:del w:author="Anonymous" w:id="12" w:date="2025-08-29T06:22:43Z"/>
              <w:sdt>
                <w:sdtPr>
                  <w:id w:val="-1075476777"/>
                  <w:tag w:val="goog_rdk_1558"/>
                </w:sdtPr>
                <w:sdtContent>
                  <w:del w:author="Anonymous" w:id="12" w:date="2025-08-29T06:22:43Z">
                    <w:r w:rsidDel="00000000" w:rsidR="00000000" w:rsidRPr="00000000">
                      <w:rPr>
                        <w:rtl w:val="0"/>
                      </w:rPr>
                    </w:r>
                  </w:del>
                </w:sdtContent>
              </w:sdt>
              <w:del w:author="Anonymous" w:id="12" w:date="2025-08-29T06:22:43Z"/>
            </w:sdtContent>
          </w:sdt>
        </w:p>
      </w:sdtContent>
    </w:sdt>
    <w:sdt>
      <w:sdtPr>
        <w:id w:val="1525646732"/>
        <w:tag w:val="goog_rdk_1562"/>
      </w:sdtPr>
      <w:sdtContent>
        <w:p w:rsidR="00000000" w:rsidDel="00000000" w:rsidP="00000000" w:rsidRDefault="00000000" w:rsidRPr="00000000" w14:paraId="000001C9">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399863354"/>
              <w:tag w:val="goog_rdk_1560"/>
            </w:sdtPr>
            <w:sdtContent>
              <w:del w:author="Anonymous" w:id="12" w:date="2025-08-29T06:22:43Z"/>
              <w:sdt>
                <w:sdtPr>
                  <w:id w:val="-1621745748"/>
                  <w:tag w:val="goog_rdk_1561"/>
                </w:sdtPr>
                <w:sdtContent>
                  <w:del w:author="Anonymous" w:id="12" w:date="2025-08-29T06:22:43Z">
                    <w:r w:rsidDel="00000000" w:rsidR="00000000" w:rsidRPr="00000000">
                      <w:rPr>
                        <w:rtl w:val="0"/>
                      </w:rPr>
                    </w:r>
                  </w:del>
                </w:sdtContent>
              </w:sdt>
              <w:del w:author="Anonymous" w:id="12" w:date="2025-08-29T06:22:43Z"/>
            </w:sdtContent>
          </w:sdt>
        </w:p>
      </w:sdtContent>
    </w:sdt>
    <w:sdt>
      <w:sdtPr>
        <w:id w:val="-1778834673"/>
        <w:tag w:val="goog_rdk_1565"/>
      </w:sdtPr>
      <w:sdtContent>
        <w:p w:rsidR="00000000" w:rsidDel="00000000" w:rsidP="00000000" w:rsidRDefault="00000000" w:rsidRPr="00000000" w14:paraId="000001CA">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938045017"/>
              <w:tag w:val="goog_rdk_1563"/>
            </w:sdtPr>
            <w:sdtContent>
              <w:del w:author="Anonymous" w:id="12" w:date="2025-08-29T06:22:43Z"/>
              <w:sdt>
                <w:sdtPr>
                  <w:id w:val="-1286347378"/>
                  <w:tag w:val="goog_rdk_156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Milestone 2: NLP Model Integration for Drug Extraction and Interaction Understanding</w:delText>
                    </w:r>
                  </w:del>
                </w:sdtContent>
              </w:sdt>
              <w:del w:author="Anonymous" w:id="12" w:date="2025-08-29T06:22:43Z"/>
            </w:sdtContent>
          </w:sdt>
        </w:p>
      </w:sdtContent>
    </w:sdt>
    <w:sdt>
      <w:sdtPr>
        <w:id w:val="-208699872"/>
        <w:tag w:val="goog_rdk_1569"/>
      </w:sdtPr>
      <w:sdtContent>
        <w:p w:rsidR="00000000" w:rsidDel="00000000" w:rsidP="00000000" w:rsidRDefault="00000000" w:rsidRPr="00000000" w14:paraId="000001CB">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sz w:val="22"/>
                  <w:szCs w:val="22"/>
                </w:rPr>
              </w:rPrChange>
            </w:rPr>
          </w:pPr>
          <w:sdt>
            <w:sdtPr>
              <w:id w:val="-1222711489"/>
              <w:tag w:val="goog_rdk_1566"/>
            </w:sdtPr>
            <w:sdtContent>
              <w:del w:author="Anonymous" w:id="12" w:date="2025-08-29T06:22:43Z"/>
              <w:sdt>
                <w:sdtPr>
                  <w:id w:val="-288833005"/>
                  <w:tag w:val="goog_rdk_156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combined NLP pipeline—leveraging Hugging Face’s domain-specific NER model and IBM Watson’s advanced semantic analysis—enabled our system to precisely extract and interpret critical drug interaction information, forming a foundation for safer medical prescriptions.</w:delText>
                    </w:r>
                  </w:del>
                </w:sdtContent>
              </w:sdt>
              <w:del w:author="Anonymous" w:id="12" w:date="2025-08-29T06:22:43Z">
                <w:sdt>
                  <w:sdtPr>
                    <w:id w:val="-2115937835"/>
                    <w:tag w:val="goog_rdk_1568"/>
                  </w:sdtPr>
                  <w:sdtContent>
                    <w:r w:rsidDel="00000000" w:rsidR="00000000" w:rsidRPr="00000000">
                      <w:rPr>
                        <w:rtl w:val="0"/>
                      </w:rPr>
                    </w:r>
                  </w:sdtContent>
                </w:sdt>
              </w:del>
            </w:sdtContent>
          </w:sdt>
        </w:p>
      </w:sdtContent>
    </w:sdt>
    <w:sdt>
      <w:sdtPr>
        <w:id w:val="362993140"/>
        <w:tag w:val="goog_rdk_1573"/>
      </w:sdtPr>
      <w:sdtContent>
        <w:p w:rsidR="00000000" w:rsidDel="00000000" w:rsidP="00000000" w:rsidRDefault="00000000" w:rsidRPr="00000000" w14:paraId="000001CC">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rPr>
              </w:rPrChange>
            </w:rPr>
          </w:pPr>
          <w:sdt>
            <w:sdtPr>
              <w:id w:val="1905112734"/>
              <w:tag w:val="goog_rdk_1570"/>
            </w:sdtPr>
            <w:sdtContent>
              <w:del w:author="Anonymous" w:id="12" w:date="2025-08-29T06:22:43Z"/>
              <w:sdt>
                <w:sdtPr>
                  <w:id w:val="1107015156"/>
                  <w:tag w:val="goog_rdk_157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2.1: </w:delText>
                    </w:r>
                  </w:del>
                </w:sdtContent>
              </w:sdt>
              <w:del w:author="Anonymous" w:id="12" w:date="2025-08-29T06:22:43Z">
                <w:sdt>
                  <w:sdtPr>
                    <w:id w:val="570204842"/>
                    <w:tag w:val="goog_rdk_1572"/>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Named Entity Recognition (NER) with Hugging Face Medical NER Model</w:delText>
                    </w:r>
                  </w:sdtContent>
                </w:sdt>
              </w:del>
            </w:sdtContent>
          </w:sdt>
        </w:p>
      </w:sdtContent>
    </w:sdt>
    <w:sdt>
      <w:sdtPr>
        <w:id w:val="-475159893"/>
        <w:tag w:val="goog_rdk_1578"/>
      </w:sdtPr>
      <w:sdtContent>
        <w:p w:rsidR="00000000" w:rsidDel="00000000" w:rsidP="00000000" w:rsidRDefault="00000000" w:rsidRPr="00000000" w14:paraId="000001CD">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449129346"/>
              <w:tag w:val="goog_rdk_1574"/>
            </w:sdtPr>
            <w:sdtContent>
              <w:del w:author="Anonymous" w:id="12" w:date="2025-08-29T06:22:43Z"/>
              <w:sdt>
                <w:sdtPr>
                  <w:id w:val="1721677105"/>
                  <w:tag w:val="goog_rdk_157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To accurately extract drug names and their dosages from medical texts, we leveraged the </w:delText>
                    </w:r>
                  </w:del>
                </w:sdtContent>
              </w:sdt>
              <w:del w:author="Anonymous" w:id="12" w:date="2025-08-29T06:22:43Z">
                <w:sdt>
                  <w:sdtPr>
                    <w:id w:val="1468870497"/>
                    <w:tag w:val="goog_rdk_157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samant/medical-ner</w:delText>
                    </w:r>
                  </w:sdtContent>
                </w:sdt>
                <w:sdt>
                  <w:sdtPr>
                    <w:id w:val="477892435"/>
                    <w:tag w:val="goog_rdk_157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model available on Hugging Face. This model is specifically trained on medical datasets to identify entities such as drug names, dosages, and other related medical terms with high precision.</w:delText>
                    </w:r>
                  </w:sdtContent>
                </w:sdt>
              </w:del>
            </w:sdtContent>
          </w:sdt>
        </w:p>
      </w:sdtContent>
    </w:sdt>
    <w:sdt>
      <w:sdtPr>
        <w:id w:val="-1026932785"/>
        <w:tag w:val="goog_rdk_1582"/>
      </w:sdtPr>
      <w:sdtContent>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11875648"/>
              <w:tag w:val="goog_rdk_1579"/>
            </w:sdtPr>
            <w:sdtContent>
              <w:del w:author="Anonymous" w:id="12" w:date="2025-08-29T06:22:43Z"/>
              <w:sdt>
                <w:sdtPr>
                  <w:id w:val="-64173577"/>
                  <w:tag w:val="goog_rdk_158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Registration and Access:</w:delText>
                    </w:r>
                  </w:del>
                </w:sdtContent>
              </w:sdt>
              <w:del w:author="Anonymous" w:id="12" w:date="2025-08-29T06:22:43Z">
                <w:sdt>
                  <w:sdtPr>
                    <w:id w:val="1317214163"/>
                    <w:tag w:val="goog_rdk_1581"/>
                  </w:sdtPr>
                  <w:sdtContent>
                    <w:r w:rsidDel="00000000" w:rsidR="00000000" w:rsidRPr="00000000">
                      <w:rPr>
                        <w:rtl w:val="0"/>
                      </w:rPr>
                    </w:r>
                  </w:sdtContent>
                </w:sdt>
              </w:del>
            </w:sdtContent>
          </w:sdt>
        </w:p>
      </w:sdtContent>
    </w:sdt>
    <w:sdt>
      <w:sdtPr>
        <w:id w:val="302457325"/>
        <w:tag w:val="goog_rdk_1587"/>
      </w:sdtPr>
      <w:sdtContent>
        <w:p w:rsidR="00000000" w:rsidDel="00000000" w:rsidP="00000000" w:rsidRDefault="00000000" w:rsidRPr="00000000" w14:paraId="000001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149481787"/>
              <w:tag w:val="goog_rdk_1583"/>
            </w:sdtPr>
            <w:sdtContent>
              <w:del w:author="Anonymous" w:id="12" w:date="2025-08-29T06:22:43Z"/>
              <w:sdt>
                <w:sdtPr>
                  <w:id w:val="-1158650828"/>
                  <w:tag w:val="goog_rdk_158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We created a free account on </w:delText>
                    </w:r>
                  </w:del>
                </w:sdtContent>
              </w:sdt>
              <w:del w:author="Anonymous" w:id="12" w:date="2025-08-29T06:22:43Z">
                <w:r w:rsidDel="00000000" w:rsidR="00000000" w:rsidRPr="00000000">
                  <w:fldChar w:fldCharType="begin"/>
                </w:r>
                <w:r w:rsidDel="00000000" w:rsidR="00000000" w:rsidRPr="00000000">
                  <w:delInstrText xml:space="preserve">HYPERLINK "https://huggingface.co/"</w:delInstrText>
                </w:r>
                <w:r w:rsidDel="00000000" w:rsidR="00000000" w:rsidRPr="00000000">
                  <w:fldChar w:fldCharType="separate"/>
                </w:r>
                <w:sdt>
                  <w:sdtPr>
                    <w:id w:val="264402581"/>
                    <w:tag w:val="goog_rdk_158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Hugging Face</w:delText>
                    </w:r>
                  </w:sdtContent>
                </w:sdt>
                <w:r w:rsidDel="00000000" w:rsidR="00000000" w:rsidRPr="00000000">
                  <w:fldChar w:fldCharType="end"/>
                </w:r>
                <w:sdt>
                  <w:sdtPr>
                    <w:id w:val="1245307924"/>
                    <w:tag w:val="goog_rdk_158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to access their model hub and APIs.</w:delText>
                    </w:r>
                  </w:sdtContent>
                </w:sdt>
              </w:del>
            </w:sdtContent>
          </w:sdt>
        </w:p>
      </w:sdtContent>
    </w:sdt>
    <w:sdt>
      <w:sdtPr>
        <w:id w:val="-1244919614"/>
        <w:tag w:val="goog_rdk_1590"/>
      </w:sdtPr>
      <w:sdtContent>
        <w:p w:rsidR="00000000" w:rsidDel="00000000" w:rsidP="00000000" w:rsidRDefault="00000000" w:rsidRPr="00000000" w14:paraId="000001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451870619"/>
              <w:tag w:val="goog_rdk_1588"/>
            </w:sdtPr>
            <w:sdtContent>
              <w:del w:author="Anonymous" w:id="12" w:date="2025-08-29T06:22:43Z"/>
              <w:sdt>
                <w:sdtPr>
                  <w:id w:val="1191109584"/>
                  <w:tag w:val="goog_rdk_158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After account setup, we generated an API key from the user settings for authenticated requests.</w:delText>
                    </w:r>
                  </w:del>
                </w:sdtContent>
              </w:sdt>
              <w:del w:author="Anonymous" w:id="12" w:date="2025-08-29T06:22:43Z"/>
            </w:sdtContent>
          </w:sdt>
        </w:p>
      </w:sdtContent>
    </w:sdt>
    <w:sdt>
      <w:sdtPr>
        <w:id w:val="2020796769"/>
        <w:tag w:val="goog_rdk_1594"/>
      </w:sdtPr>
      <w:sdtContent>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210748222"/>
              <w:tag w:val="goog_rdk_1591"/>
            </w:sdtPr>
            <w:sdtContent>
              <w:del w:author="Anonymous" w:id="12" w:date="2025-08-29T06:22:43Z"/>
              <w:sdt>
                <w:sdtPr>
                  <w:id w:val="583688352"/>
                  <w:tag w:val="goog_rdk_159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Model Details:</w:delText>
                    </w:r>
                  </w:del>
                </w:sdtContent>
              </w:sdt>
              <w:del w:author="Anonymous" w:id="12" w:date="2025-08-29T06:22:43Z">
                <w:sdt>
                  <w:sdtPr>
                    <w:id w:val="1749158843"/>
                    <w:tag w:val="goog_rdk_1593"/>
                  </w:sdtPr>
                  <w:sdtContent>
                    <w:r w:rsidDel="00000000" w:rsidR="00000000" w:rsidRPr="00000000">
                      <w:rPr>
                        <w:rtl w:val="0"/>
                      </w:rPr>
                    </w:r>
                  </w:sdtContent>
                </w:sdt>
              </w:del>
            </w:sdtContent>
          </w:sdt>
        </w:p>
      </w:sdtContent>
    </w:sdt>
    <w:sdt>
      <w:sdtPr>
        <w:id w:val="716451392"/>
        <w:tag w:val="goog_rdk_1597"/>
      </w:sdtPr>
      <w:sdtContent>
        <w:p w:rsidR="00000000" w:rsidDel="00000000" w:rsidP="00000000" w:rsidRDefault="00000000" w:rsidRPr="00000000" w14:paraId="000001D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515609624"/>
              <w:tag w:val="goog_rdk_1595"/>
            </w:sdtPr>
            <w:sdtContent>
              <w:del w:author="Anonymous" w:id="12" w:date="2025-08-29T06:22:43Z"/>
              <w:sdt>
                <w:sdtPr>
                  <w:id w:val="-287101753"/>
                  <w:tag w:val="goog_rdk_159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Model Link: samant/medical-ner</w:delText>
                    </w:r>
                  </w:del>
                </w:sdtContent>
              </w:sdt>
              <w:del w:author="Anonymous" w:id="12" w:date="2025-08-29T06:22:43Z"/>
            </w:sdtContent>
          </w:sdt>
        </w:p>
      </w:sdtContent>
    </w:sdt>
    <w:sdt>
      <w:sdtPr>
        <w:id w:val="-548059433"/>
        <w:tag w:val="goog_rdk_1600"/>
      </w:sdtPr>
      <w:sdtContent>
        <w:p w:rsidR="00000000" w:rsidDel="00000000" w:rsidP="00000000" w:rsidRDefault="00000000" w:rsidRPr="00000000" w14:paraId="000001D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013407371"/>
              <w:tag w:val="goog_rdk_1598"/>
            </w:sdtPr>
            <w:sdtContent>
              <w:del w:author="Anonymous" w:id="12" w:date="2025-08-29T06:22:43Z"/>
              <w:sdt>
                <w:sdtPr>
                  <w:id w:val="359736226"/>
                  <w:tag w:val="goog_rdk_159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Capabilities: Extracts drug entities along with dosage information from unstructured clinical or medical text.</w:delText>
                    </w:r>
                  </w:del>
                </w:sdtContent>
              </w:sdt>
              <w:del w:author="Anonymous" w:id="12" w:date="2025-08-29T06:22:43Z"/>
            </w:sdtContent>
          </w:sdt>
        </w:p>
      </w:sdtContent>
    </w:sdt>
    <w:sdt>
      <w:sdtPr>
        <w:id w:val="999354525"/>
        <w:tag w:val="goog_rdk_1603"/>
      </w:sdtPr>
      <w:sdtContent>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84230170"/>
              <w:tag w:val="goog_rdk_1601"/>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927985"/>
                      <wp:effectExtent b="0" l="0" r="0" t="0"/>
                      <wp:docPr id="206267985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510" cy="2927985"/>
                              </a:xfrm>
                              <a:prstGeom prst="rect"/>
                              <a:ln/>
                            </pic:spPr>
                          </pic:pic>
                        </a:graphicData>
                      </a:graphic>
                    </wp:inline>
                  </w:drawing>
                </w:r>
              </w:del>
              <w:sdt>
                <w:sdtPr>
                  <w:id w:val="1903213840"/>
                  <w:tag w:val="goog_rdk_1602"/>
                </w:sdtPr>
                <w:sdtContent>
                  <w:del w:author="Anonymous" w:id="12" w:date="2025-08-29T06:22:43Z">
                    <w:r w:rsidDel="00000000" w:rsidR="00000000" w:rsidRPr="00000000">
                      <w:rPr>
                        <w:rtl w:val="0"/>
                      </w:rPr>
                    </w:r>
                  </w:del>
                </w:sdtContent>
              </w:sdt>
              <w:del w:author="Anonymous" w:id="12" w:date="2025-08-29T06:22:43Z"/>
            </w:sdtContent>
          </w:sdt>
        </w:p>
      </w:sdtContent>
    </w:sdt>
    <w:sdt>
      <w:sdtPr>
        <w:id w:val="-1954334937"/>
        <w:tag w:val="goog_rdk_1607"/>
      </w:sdtPr>
      <w:sdtContent>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454996610"/>
              <w:tag w:val="goog_rdk_1604"/>
            </w:sdtPr>
            <w:sdtContent>
              <w:del w:author="Anonymous" w:id="12" w:date="2025-08-29T06:22:43Z"/>
              <w:sdt>
                <w:sdtPr>
                  <w:id w:val="820531409"/>
                  <w:tag w:val="goog_rdk_160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Integration:</w:delText>
                    </w:r>
                  </w:del>
                </w:sdtContent>
              </w:sdt>
              <w:del w:author="Anonymous" w:id="12" w:date="2025-08-29T06:22:43Z">
                <w:sdt>
                  <w:sdtPr>
                    <w:id w:val="3772383"/>
                    <w:tag w:val="goog_rdk_1606"/>
                  </w:sdtPr>
                  <w:sdtContent>
                    <w:r w:rsidDel="00000000" w:rsidR="00000000" w:rsidRPr="00000000">
                      <w:rPr>
                        <w:rtl w:val="0"/>
                      </w:rPr>
                    </w:r>
                  </w:sdtContent>
                </w:sdt>
              </w:del>
            </w:sdtContent>
          </w:sdt>
        </w:p>
      </w:sdtContent>
    </w:sdt>
    <w:sdt>
      <w:sdtPr>
        <w:id w:val="-1363147600"/>
        <w:tag w:val="goog_rdk_1610"/>
      </w:sdtPr>
      <w:sdtContent>
        <w:p w:rsidR="00000000" w:rsidDel="00000000" w:rsidP="00000000" w:rsidRDefault="00000000" w:rsidRPr="00000000" w14:paraId="000001D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092791580"/>
              <w:tag w:val="goog_rdk_1608"/>
            </w:sdtPr>
            <w:sdtContent>
              <w:del w:author="Anonymous" w:id="12" w:date="2025-08-29T06:22:43Z"/>
              <w:sdt>
                <w:sdtPr>
                  <w:id w:val="411753418"/>
                  <w:tag w:val="goog_rdk_160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Using the Hugging Face Inference API, our backend sends input medical texts containing drug interaction information to the model endpoint.</w:delText>
                    </w:r>
                  </w:del>
                </w:sdtContent>
              </w:sdt>
              <w:del w:author="Anonymous" w:id="12" w:date="2025-08-29T06:22:43Z"/>
            </w:sdtContent>
          </w:sdt>
        </w:p>
      </w:sdtContent>
    </w:sdt>
    <w:sdt>
      <w:sdtPr>
        <w:id w:val="-1941518791"/>
        <w:tag w:val="goog_rdk_1613"/>
      </w:sdtPr>
      <w:sdtContent>
        <w:p w:rsidR="00000000" w:rsidDel="00000000" w:rsidP="00000000" w:rsidRDefault="00000000" w:rsidRPr="00000000" w14:paraId="000001D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040920891"/>
              <w:tag w:val="goog_rdk_1611"/>
            </w:sdtPr>
            <w:sdtContent>
              <w:del w:author="Anonymous" w:id="12" w:date="2025-08-29T06:22:43Z"/>
              <w:sdt>
                <w:sdtPr>
                  <w:id w:val="1204106613"/>
                  <w:tag w:val="goog_rdk_161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The model returns structured annotations identifying drug names and dosages, which are then used to enrich our dataset and support further analysis.</w:delText>
                    </w:r>
                  </w:del>
                </w:sdtContent>
              </w:sdt>
              <w:del w:author="Anonymous" w:id="12" w:date="2025-08-29T06:22:43Z"/>
            </w:sdtContent>
          </w:sdt>
        </w:p>
      </w:sdtContent>
    </w:sdt>
    <w:sdt>
      <w:sdtPr>
        <w:id w:val="2971531"/>
        <w:tag w:val="goog_rdk_1617"/>
      </w:sdtPr>
      <w:sdtContent>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525649882"/>
              <w:tag w:val="goog_rdk_1614"/>
            </w:sdtPr>
            <w:sdtContent>
              <w:del w:author="Anonymous" w:id="12" w:date="2025-08-29T06:22:43Z"/>
              <w:sdt>
                <w:sdtPr>
                  <w:id w:val="-96974249"/>
                  <w:tag w:val="goog_rdk_161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To Generate an API Token:</w:delText>
                    </w:r>
                  </w:del>
                </w:sdtContent>
              </w:sdt>
              <w:del w:author="Anonymous" w:id="12" w:date="2025-08-29T06:22:43Z">
                <w:sdt>
                  <w:sdtPr>
                    <w:id w:val="1649832136"/>
                    <w:tag w:val="goog_rdk_1616"/>
                  </w:sdtPr>
                  <w:sdtContent>
                    <w:r w:rsidDel="00000000" w:rsidR="00000000" w:rsidRPr="00000000">
                      <w:rPr>
                        <w:rtl w:val="0"/>
                      </w:rPr>
                    </w:r>
                  </w:sdtContent>
                </w:sdt>
              </w:del>
            </w:sdtContent>
          </w:sdt>
        </w:p>
      </w:sdtContent>
    </w:sdt>
    <w:sdt>
      <w:sdtPr>
        <w:id w:val="-1260429045"/>
        <w:tag w:val="goog_rdk_1622"/>
      </w:sdtPr>
      <w:sdtContent>
        <w:p w:rsidR="00000000" w:rsidDel="00000000" w:rsidP="00000000" w:rsidRDefault="00000000" w:rsidRPr="00000000" w14:paraId="000001D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84805735"/>
              <w:tag w:val="goog_rdk_1618"/>
            </w:sdtPr>
            <w:sdtContent>
              <w:del w:author="Anonymous" w:id="12" w:date="2025-08-29T06:22:43Z"/>
              <w:sdt>
                <w:sdtPr>
                  <w:id w:val="1446693045"/>
                  <w:tag w:val="goog_rdk_161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After logging in, click on your profile picture at the top right corner and select </w:delText>
                    </w:r>
                  </w:del>
                </w:sdtContent>
              </w:sdt>
              <w:del w:author="Anonymous" w:id="12" w:date="2025-08-29T06:22:43Z">
                <w:sdt>
                  <w:sdtPr>
                    <w:id w:val="-1809893015"/>
                    <w:tag w:val="goog_rdk_162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Settings</w:delText>
                    </w:r>
                  </w:sdtContent>
                </w:sdt>
                <w:sdt>
                  <w:sdtPr>
                    <w:id w:val="-401369068"/>
                    <w:tag w:val="goog_rdk_162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delText>
                    </w:r>
                  </w:sdtContent>
                </w:sdt>
              </w:del>
            </w:sdtContent>
          </w:sdt>
        </w:p>
      </w:sdtContent>
    </w:sdt>
    <w:sdt>
      <w:sdtPr>
        <w:id w:val="-1767884068"/>
        <w:tag w:val="goog_rdk_1627"/>
      </w:sdtPr>
      <w:sdtContent>
        <w:p w:rsidR="00000000" w:rsidDel="00000000" w:rsidP="00000000" w:rsidRDefault="00000000" w:rsidRPr="00000000" w14:paraId="000001D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670632261"/>
              <w:tag w:val="goog_rdk_1623"/>
            </w:sdtPr>
            <w:sdtContent>
              <w:del w:author="Anonymous" w:id="12" w:date="2025-08-29T06:22:43Z"/>
              <w:sdt>
                <w:sdtPr>
                  <w:id w:val="-1580173938"/>
                  <w:tag w:val="goog_rdk_162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In the settings menu, navigate to </w:delText>
                    </w:r>
                  </w:del>
                </w:sdtContent>
              </w:sdt>
              <w:del w:author="Anonymous" w:id="12" w:date="2025-08-29T06:22:43Z">
                <w:sdt>
                  <w:sdtPr>
                    <w:id w:val="-287406513"/>
                    <w:tag w:val="goog_rdk_162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Access Tokens</w:delText>
                    </w:r>
                  </w:sdtContent>
                </w:sdt>
                <w:sdt>
                  <w:sdtPr>
                    <w:id w:val="-1206495016"/>
                    <w:tag w:val="goog_rdk_162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delText>
                    </w:r>
                  </w:sdtContent>
                </w:sdt>
              </w:del>
            </w:sdtContent>
          </w:sdt>
        </w:p>
      </w:sdtContent>
    </w:sdt>
    <w:sdt>
      <w:sdtPr>
        <w:id w:val="-1101606553"/>
        <w:tag w:val="goog_rdk_1630"/>
      </w:sdtPr>
      <w:sdtContent>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817640424"/>
              <w:tag w:val="goog_rdk_1628"/>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913380"/>
                      <wp:effectExtent b="0" l="0" r="0" t="0"/>
                      <wp:docPr id="206267985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510" cy="2913380"/>
                              </a:xfrm>
                              <a:prstGeom prst="rect"/>
                              <a:ln/>
                            </pic:spPr>
                          </pic:pic>
                        </a:graphicData>
                      </a:graphic>
                    </wp:inline>
                  </w:drawing>
                </w:r>
              </w:del>
              <w:sdt>
                <w:sdtPr>
                  <w:id w:val="594027847"/>
                  <w:tag w:val="goog_rdk_1629"/>
                </w:sdtPr>
                <w:sdtContent>
                  <w:del w:author="Anonymous" w:id="12" w:date="2025-08-29T06:22:43Z">
                    <w:r w:rsidDel="00000000" w:rsidR="00000000" w:rsidRPr="00000000">
                      <w:rPr>
                        <w:rtl w:val="0"/>
                      </w:rPr>
                    </w:r>
                  </w:del>
                </w:sdtContent>
              </w:sdt>
              <w:del w:author="Anonymous" w:id="12" w:date="2025-08-29T06:22:43Z"/>
            </w:sdtContent>
          </w:sdt>
        </w:p>
      </w:sdtContent>
    </w:sdt>
    <w:sdt>
      <w:sdtPr>
        <w:id w:val="414706660"/>
        <w:tag w:val="goog_rdk_1639"/>
      </w:sdtPr>
      <w:sdtContent>
        <w:p w:rsidR="00000000" w:rsidDel="00000000" w:rsidP="00000000" w:rsidRDefault="00000000" w:rsidRPr="00000000" w14:paraId="000001D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984772077"/>
              <w:tag w:val="goog_rdk_1631"/>
            </w:sdtPr>
            <w:sdtContent>
              <w:del w:author="Anonymous" w:id="12" w:date="2025-08-29T06:22:43Z"/>
              <w:sdt>
                <w:sdtPr>
                  <w:id w:val="878401317"/>
                  <w:tag w:val="goog_rdk_163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Click </w:delText>
                    </w:r>
                  </w:del>
                </w:sdtContent>
              </w:sdt>
              <w:del w:author="Anonymous" w:id="12" w:date="2025-08-29T06:22:43Z">
                <w:sdt>
                  <w:sdtPr>
                    <w:id w:val="1545994078"/>
                    <w:tag w:val="goog_rdk_1633"/>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New token</w:delText>
                    </w:r>
                  </w:sdtContent>
                </w:sdt>
                <w:sdt>
                  <w:sdtPr>
                    <w:id w:val="592522413"/>
                    <w:tag w:val="goog_rdk_1634"/>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provide a name (e.g., medical-ner-app), select the scope (choose </w:delText>
                    </w:r>
                  </w:sdtContent>
                </w:sdt>
                <w:sdt>
                  <w:sdtPr>
                    <w:id w:val="-1888699808"/>
                    <w:tag w:val="goog_rdk_163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Read</w:delText>
                    </w:r>
                  </w:sdtContent>
                </w:sdt>
                <w:sdt>
                  <w:sdtPr>
                    <w:id w:val="-905827681"/>
                    <w:tag w:val="goog_rdk_163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for inference access), and click </w:delText>
                    </w:r>
                  </w:sdtContent>
                </w:sdt>
                <w:sdt>
                  <w:sdtPr>
                    <w:id w:val="1523460853"/>
                    <w:tag w:val="goog_rdk_163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Generate</w:delText>
                    </w:r>
                  </w:sdtContent>
                </w:sdt>
                <w:sdt>
                  <w:sdtPr>
                    <w:id w:val="-1170635897"/>
                    <w:tag w:val="goog_rdk_163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delText>
                    </w:r>
                  </w:sdtContent>
                </w:sdt>
              </w:del>
            </w:sdtContent>
          </w:sdt>
        </w:p>
      </w:sdtContent>
    </w:sdt>
    <w:sdt>
      <w:sdtPr>
        <w:id w:val="842541253"/>
        <w:tag w:val="goog_rdk_1642"/>
      </w:sdtPr>
      <w:sdtContent>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289721891"/>
              <w:tag w:val="goog_rdk_1640"/>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1487805"/>
                      <wp:effectExtent b="0" l="0" r="0" t="0"/>
                      <wp:docPr id="206267985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510" cy="1487805"/>
                              </a:xfrm>
                              <a:prstGeom prst="rect"/>
                              <a:ln/>
                            </pic:spPr>
                          </pic:pic>
                        </a:graphicData>
                      </a:graphic>
                    </wp:inline>
                  </w:drawing>
                </w:r>
              </w:del>
              <w:sdt>
                <w:sdtPr>
                  <w:id w:val="120085456"/>
                  <w:tag w:val="goog_rdk_1641"/>
                </w:sdtPr>
                <w:sdtContent>
                  <w:del w:author="Anonymous" w:id="12" w:date="2025-08-29T06:22:43Z">
                    <w:r w:rsidDel="00000000" w:rsidR="00000000" w:rsidRPr="00000000">
                      <w:rPr>
                        <w:rtl w:val="0"/>
                      </w:rPr>
                    </w:r>
                  </w:del>
                </w:sdtContent>
              </w:sdt>
              <w:del w:author="Anonymous" w:id="12" w:date="2025-08-29T06:22:43Z"/>
            </w:sdtContent>
          </w:sdt>
        </w:p>
      </w:sdtContent>
    </w:sdt>
    <w:sdt>
      <w:sdtPr>
        <w:id w:val="-981879976"/>
        <w:tag w:val="goog_rdk_1645"/>
      </w:sdtPr>
      <w:sdtContent>
        <w:p w:rsidR="00000000" w:rsidDel="00000000" w:rsidP="00000000" w:rsidRDefault="00000000" w:rsidRPr="00000000" w14:paraId="000001D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489799367"/>
              <w:tag w:val="goog_rdk_1643"/>
            </w:sdtPr>
            <w:sdtContent>
              <w:del w:author="Anonymous" w:id="12" w:date="2025-08-29T06:22:43Z"/>
              <w:sdt>
                <w:sdtPr>
                  <w:id w:val="-252943380"/>
                  <w:tag w:val="goog_rdk_164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Copy and securely store the generated API token. This token will authenticate your backend requests.</w:delText>
                    </w:r>
                  </w:del>
                </w:sdtContent>
              </w:sdt>
              <w:del w:author="Anonymous" w:id="12" w:date="2025-08-29T06:22:43Z"/>
            </w:sdtContent>
          </w:sdt>
        </w:p>
      </w:sdtContent>
    </w:sdt>
    <w:sdt>
      <w:sdtPr>
        <w:id w:val="-1124633611"/>
        <w:tag w:val="goog_rdk_1648"/>
      </w:sdtPr>
      <w:sdtContent>
        <w:p w:rsidR="00000000" w:rsidDel="00000000" w:rsidP="00000000" w:rsidRDefault="00000000" w:rsidRPr="00000000" w14:paraId="000001DF">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769979544"/>
              <w:tag w:val="goog_rdk_1646"/>
            </w:sdtPr>
            <w:sdtContent>
              <w:del w:author="Anonymous" w:id="12" w:date="2025-08-29T06:22:43Z"/>
              <w:sdt>
                <w:sdtPr>
                  <w:id w:val="-1300030125"/>
                  <w:tag w:val="goog_rdk_1647"/>
                </w:sdtPr>
                <w:sdtContent>
                  <w:del w:author="Anonymous" w:id="12" w:date="2025-08-29T06:22:43Z">
                    <w:r w:rsidDel="00000000" w:rsidR="00000000" w:rsidRPr="00000000">
                      <w:rPr>
                        <w:rtl w:val="0"/>
                      </w:rPr>
                    </w:r>
                  </w:del>
                </w:sdtContent>
              </w:sdt>
              <w:del w:author="Anonymous" w:id="12" w:date="2025-08-29T06:22:43Z"/>
            </w:sdtContent>
          </w:sdt>
        </w:p>
      </w:sdtContent>
    </w:sdt>
    <w:sdt>
      <w:sdtPr>
        <w:id w:val="-118066339"/>
        <w:tag w:val="goog_rdk_1652"/>
      </w:sdtPr>
      <w:sdtContent>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015653366"/>
              <w:tag w:val="goog_rdk_1649"/>
            </w:sdtPr>
            <w:sdtContent>
              <w:del w:author="Anonymous" w:id="12" w:date="2025-08-29T06:22:43Z"/>
              <w:sdt>
                <w:sdtPr>
                  <w:id w:val="302799011"/>
                  <w:tag w:val="goog_rdk_165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Using the API Key:</w:delText>
                    </w:r>
                  </w:del>
                </w:sdtContent>
              </w:sdt>
              <w:del w:author="Anonymous" w:id="12" w:date="2025-08-29T06:22:43Z">
                <w:sdt>
                  <w:sdtPr>
                    <w:id w:val="1202998990"/>
                    <w:tag w:val="goog_rdk_1651"/>
                  </w:sdtPr>
                  <w:sdtContent>
                    <w:r w:rsidDel="00000000" w:rsidR="00000000" w:rsidRPr="00000000">
                      <w:rPr>
                        <w:rtl w:val="0"/>
                      </w:rPr>
                    </w:r>
                  </w:sdtContent>
                </w:sdt>
              </w:del>
            </w:sdtContent>
          </w:sdt>
        </w:p>
      </w:sdtContent>
    </w:sdt>
    <w:sdt>
      <w:sdtPr>
        <w:id w:val="-961669771"/>
        <w:tag w:val="goog_rdk_1655"/>
      </w:sdtPr>
      <w:sdtContent>
        <w:p w:rsidR="00000000" w:rsidDel="00000000" w:rsidP="00000000" w:rsidRDefault="00000000" w:rsidRPr="00000000" w14:paraId="000001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473793024"/>
              <w:tag w:val="goog_rdk_1653"/>
            </w:sdtPr>
            <w:sdtContent>
              <w:del w:author="Anonymous" w:id="12" w:date="2025-08-29T06:22:43Z"/>
              <w:sdt>
                <w:sdtPr>
                  <w:id w:val="1294375364"/>
                  <w:tag w:val="goog_rdk_165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When sending requests to the Hugging Face Inference API, include your API token in the request header as:</w:delText>
                    </w:r>
                  </w:del>
                </w:sdtContent>
              </w:sdt>
              <w:del w:author="Anonymous" w:id="12" w:date="2025-08-29T06:22:43Z"/>
            </w:sdtContent>
          </w:sdt>
        </w:p>
      </w:sdtContent>
    </w:sdt>
    <w:sdt>
      <w:sdtPr>
        <w:id w:val="1629686692"/>
        <w:tag w:val="goog_rdk_1658"/>
      </w:sdtPr>
      <w:sdtContent>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723967609"/>
              <w:tag w:val="goog_rdk_1656"/>
            </w:sdtPr>
            <w:sdtContent>
              <w:del w:author="Anonymous" w:id="12" w:date="2025-08-29T06:22:43Z"/>
              <w:sdt>
                <w:sdtPr>
                  <w:id w:val="913952665"/>
                  <w:tag w:val="goog_rdk_165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Authorization: Bearer YOUR_API_TOKEN</w:delText>
                    </w:r>
                  </w:del>
                </w:sdtContent>
              </w:sdt>
              <w:del w:author="Anonymous" w:id="12" w:date="2025-08-29T06:22:43Z"/>
            </w:sdtContent>
          </w:sdt>
        </w:p>
      </w:sdtContent>
    </w:sdt>
    <w:sdt>
      <w:sdtPr>
        <w:id w:val="1951811698"/>
        <w:tag w:val="goog_rdk_1662"/>
      </w:sdtPr>
      <w:sdtContent>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950505735"/>
              <w:tag w:val="goog_rdk_1659"/>
            </w:sdtPr>
            <w:sdtContent>
              <w:del w:author="Anonymous" w:id="12" w:date="2025-08-29T06:22:43Z"/>
              <w:sdt>
                <w:sdtPr>
                  <w:id w:val="1557292849"/>
                  <w:tag w:val="goog_rdk_166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Once you get your token, we use this model to extract medicines names from the input prescription. </w:delText>
                    </w:r>
                  </w:del>
                </w:sdtContent>
              </w:sd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294255"/>
                      <wp:effectExtent b="0" l="0" r="0" t="0"/>
                      <wp:docPr id="206267985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510" cy="2294255"/>
                              </a:xfrm>
                              <a:prstGeom prst="rect"/>
                              <a:ln/>
                            </pic:spPr>
                          </pic:pic>
                        </a:graphicData>
                      </a:graphic>
                    </wp:inline>
                  </w:drawing>
                </w:r>
                <w:sdt>
                  <w:sdtPr>
                    <w:id w:val="1842882215"/>
                    <w:tag w:val="goog_rdk_1661"/>
                  </w:sdtPr>
                  <w:sdtContent>
                    <w:r w:rsidDel="00000000" w:rsidR="00000000" w:rsidRPr="00000000">
                      <w:rPr>
                        <w:rtl w:val="0"/>
                      </w:rPr>
                    </w:r>
                  </w:sdtContent>
                </w:sdt>
              </w:del>
            </w:sdtContent>
          </w:sdt>
        </w:p>
      </w:sdtContent>
    </w:sdt>
    <w:sdt>
      <w:sdtPr>
        <w:id w:val="258195855"/>
        <w:tag w:val="goog_rdk_1665"/>
      </w:sdtPr>
      <w:sdtContent>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320390190"/>
              <w:tag w:val="goog_rdk_1663"/>
            </w:sdtPr>
            <w:sdtContent>
              <w:del w:author="Anonymous" w:id="12" w:date="2025-08-29T06:22:43Z"/>
              <w:sdt>
                <w:sdtPr>
                  <w:id w:val="-1129340680"/>
                  <w:tag w:val="goog_rdk_166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This function uses the Hugging Face samant/medical-ner model to identify and extract medicine names from medical text. It processes named entities tagged as medications, merges fragmented tokens, removes irrelevant words, and returns a clean list of drug names for further analysis or verification within the prescription validation workflow.</w:delText>
                    </w:r>
                  </w:del>
                </w:sdtContent>
              </w:sdt>
              <w:del w:author="Anonymous" w:id="12" w:date="2025-08-29T06:22:43Z"/>
            </w:sdtContent>
          </w:sdt>
        </w:p>
      </w:sdtContent>
    </w:sdt>
    <w:sdt>
      <w:sdtPr>
        <w:id w:val="-910476644"/>
        <w:tag w:val="goog_rdk_1670"/>
      </w:sdtPr>
      <w:sdtContent>
        <w:p w:rsidR="00000000" w:rsidDel="00000000" w:rsidP="00000000" w:rsidRDefault="00000000" w:rsidRPr="00000000" w14:paraId="000001E5">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529113583"/>
              <w:tag w:val="goog_rdk_1666"/>
            </w:sdtPr>
            <w:sdtContent>
              <w:del w:author="Anonymous" w:id="12" w:date="2025-08-29T06:22:43Z"/>
              <w:sdt>
                <w:sdtPr>
                  <w:id w:val="390925706"/>
                  <w:tag w:val="goog_rdk_166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2.2: </w:delText>
                    </w:r>
                  </w:del>
                </w:sdtContent>
              </w:sdt>
              <w:del w:author="Anonymous" w:id="12" w:date="2025-08-29T06:22:43Z">
                <w:sdt>
                  <w:sdtPr>
                    <w:id w:val="1195888202"/>
                    <w:tag w:val="goog_rdk_166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Drug Interaction Context Understanding with IBM Watson NLP</w:delText>
                    </w:r>
                  </w:sdtContent>
                </w:sdt>
                <w:sdt>
                  <w:sdtPr>
                    <w:id w:val="-1325388497"/>
                    <w:tag w:val="goog_rdk_1669"/>
                  </w:sdtPr>
                  <w:sdtContent>
                    <w:r w:rsidDel="00000000" w:rsidR="00000000" w:rsidRPr="00000000">
                      <w:rPr>
                        <w:rtl w:val="0"/>
                      </w:rPr>
                    </w:r>
                  </w:sdtContent>
                </w:sdt>
              </w:del>
            </w:sdtContent>
          </w:sdt>
        </w:p>
      </w:sdtContent>
    </w:sdt>
    <w:sdt>
      <w:sdtPr>
        <w:id w:val="1071618679"/>
        <w:tag w:val="goog_rdk_1675"/>
      </w:sdtPr>
      <w:sdtContent>
        <w:p w:rsidR="00000000" w:rsidDel="00000000" w:rsidP="00000000" w:rsidRDefault="00000000" w:rsidRPr="00000000" w14:paraId="000001E6">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050375957"/>
              <w:tag w:val="goog_rdk_1671"/>
            </w:sdtPr>
            <w:sdtContent>
              <w:del w:author="Anonymous" w:id="12" w:date="2025-08-29T06:22:43Z"/>
              <w:sdt>
                <w:sdtPr>
                  <w:id w:val="207430196"/>
                  <w:tag w:val="goog_rdk_167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To enhance the understanding of drug interactions beyond mere extraction, we integrated </w:delText>
                    </w:r>
                  </w:del>
                </w:sdtContent>
              </w:sdt>
              <w:del w:author="Anonymous" w:id="12" w:date="2025-08-29T06:22:43Z">
                <w:sdt>
                  <w:sdtPr>
                    <w:id w:val="-896519604"/>
                    <w:tag w:val="goog_rdk_1673"/>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IBM Watson Natural Language Processing (NLP)</w:delText>
                    </w:r>
                  </w:sdtContent>
                </w:sdt>
                <w:sdt>
                  <w:sdtPr>
                    <w:id w:val="628154323"/>
                    <w:tag w:val="goog_rdk_1674"/>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services, which provide advanced text analytics and semantic understanding.</w:delText>
                    </w:r>
                  </w:sdtContent>
                </w:sdt>
              </w:del>
            </w:sdtContent>
          </w:sdt>
        </w:p>
      </w:sdtContent>
    </w:sdt>
    <w:sdt>
      <w:sdtPr>
        <w:id w:val="-81580693"/>
        <w:tag w:val="goog_rdk_1679"/>
      </w:sdtPr>
      <w:sdtContent>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686677623"/>
              <w:tag w:val="goog_rdk_1676"/>
            </w:sdtPr>
            <w:sdtContent>
              <w:del w:author="Anonymous" w:id="12" w:date="2025-08-29T06:22:43Z"/>
              <w:sdt>
                <w:sdtPr>
                  <w:id w:val="-308821187"/>
                  <w:tag w:val="goog_rdk_167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Registration and Access:</w:delText>
                    </w:r>
                  </w:del>
                </w:sdtContent>
              </w:sdt>
              <w:del w:author="Anonymous" w:id="12" w:date="2025-08-29T06:22:43Z">
                <w:sdt>
                  <w:sdtPr>
                    <w:id w:val="-2111316164"/>
                    <w:tag w:val="goog_rdk_1678"/>
                  </w:sdtPr>
                  <w:sdtContent>
                    <w:r w:rsidDel="00000000" w:rsidR="00000000" w:rsidRPr="00000000">
                      <w:rPr>
                        <w:rtl w:val="0"/>
                      </w:rPr>
                    </w:r>
                  </w:sdtContent>
                </w:sdt>
              </w:del>
            </w:sdtContent>
          </w:sdt>
        </w:p>
      </w:sdtContent>
    </w:sdt>
    <w:sdt>
      <w:sdtPr>
        <w:id w:val="-378775961"/>
        <w:tag w:val="goog_rdk_1682"/>
      </w:sdtPr>
      <w:sdtContent>
        <w:p w:rsidR="00000000" w:rsidDel="00000000" w:rsidP="00000000" w:rsidRDefault="00000000" w:rsidRPr="00000000" w14:paraId="000001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48526770"/>
              <w:tag w:val="goog_rdk_1680"/>
            </w:sdtPr>
            <w:sdtContent>
              <w:del w:author="Anonymous" w:id="12" w:date="2025-08-29T06:22:43Z"/>
              <w:sdt>
                <w:sdtPr>
                  <w:id w:val="-1697258498"/>
                  <w:tag w:val="goog_rdk_168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We registered for a free IBM Cloud account at IBM Cloud.</w:delText>
                    </w:r>
                  </w:del>
                </w:sdtContent>
              </w:sdt>
              <w:del w:author="Anonymous" w:id="12" w:date="2025-08-29T06:22:43Z"/>
            </w:sdtContent>
          </w:sdt>
        </w:p>
      </w:sdtContent>
    </w:sdt>
    <w:sdt>
      <w:sdtPr>
        <w:id w:val="654194228"/>
        <w:tag w:val="goog_rdk_1687"/>
      </w:sdtPr>
      <w:sdtContent>
        <w:p w:rsidR="00000000" w:rsidDel="00000000" w:rsidP="00000000" w:rsidRDefault="00000000" w:rsidRPr="00000000" w14:paraId="000001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684647979"/>
              <w:tag w:val="goog_rdk_1683"/>
            </w:sdtPr>
            <w:sdtContent>
              <w:del w:author="Anonymous" w:id="12" w:date="2025-08-29T06:22:43Z"/>
              <w:sdt>
                <w:sdtPr>
                  <w:id w:val="-1615851641"/>
                  <w:tag w:val="goog_rdk_168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After signing up, we navigated to the </w:delText>
                    </w:r>
                  </w:del>
                </w:sdtContent>
              </w:sdt>
              <w:del w:author="Anonymous" w:id="12" w:date="2025-08-29T06:22:43Z">
                <w:sdt>
                  <w:sdtPr>
                    <w:id w:val="-181608593"/>
                    <w:tag w:val="goog_rdk_168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IBM Watson Natural Language Understanding</w:delText>
                    </w:r>
                  </w:sdtContent>
                </w:sdt>
                <w:sdt>
                  <w:sdtPr>
                    <w:id w:val="1439795451"/>
                    <w:tag w:val="goog_rdk_168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service in the IBM Cloud catalog.</w:delText>
                    </w:r>
                  </w:sdtContent>
                </w:sdt>
              </w:del>
            </w:sdtContent>
          </w:sdt>
        </w:p>
      </w:sdtContent>
    </w:sdt>
    <w:sdt>
      <w:sdtPr>
        <w:id w:val="1583896588"/>
        <w:tag w:val="goog_rdk_1690"/>
      </w:sdtPr>
      <w:sdtContent>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011512832"/>
              <w:tag w:val="goog_rdk_1688"/>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623820"/>
                      <wp:effectExtent b="0" l="0" r="0" t="0"/>
                      <wp:docPr id="206267986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510" cy="2623820"/>
                              </a:xfrm>
                              <a:prstGeom prst="rect"/>
                              <a:ln/>
                            </pic:spPr>
                          </pic:pic>
                        </a:graphicData>
                      </a:graphic>
                    </wp:inline>
                  </w:drawing>
                </w:r>
              </w:del>
              <w:sdt>
                <w:sdtPr>
                  <w:id w:val="-785712741"/>
                  <w:tag w:val="goog_rdk_1689"/>
                </w:sdtPr>
                <w:sdtContent>
                  <w:del w:author="Anonymous" w:id="12" w:date="2025-08-29T06:22:43Z">
                    <w:r w:rsidDel="00000000" w:rsidR="00000000" w:rsidRPr="00000000">
                      <w:rPr>
                        <w:rtl w:val="0"/>
                      </w:rPr>
                    </w:r>
                  </w:del>
                </w:sdtContent>
              </w:sdt>
              <w:del w:author="Anonymous" w:id="12" w:date="2025-08-29T06:22:43Z"/>
            </w:sdtContent>
          </w:sdt>
        </w:p>
      </w:sdtContent>
    </w:sdt>
    <w:sdt>
      <w:sdtPr>
        <w:id w:val="1185437962"/>
        <w:tag w:val="goog_rdk_1693"/>
      </w:sdtPr>
      <w:sdtContent>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567263584"/>
              <w:tag w:val="goog_rdk_1691"/>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623820"/>
                      <wp:effectExtent b="0" l="0" r="0" t="0"/>
                      <wp:docPr id="206267986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510" cy="2623820"/>
                              </a:xfrm>
                              <a:prstGeom prst="rect"/>
                              <a:ln/>
                            </pic:spPr>
                          </pic:pic>
                        </a:graphicData>
                      </a:graphic>
                    </wp:inline>
                  </w:drawing>
                </w:r>
              </w:del>
              <w:sdt>
                <w:sdtPr>
                  <w:id w:val="1419180786"/>
                  <w:tag w:val="goog_rdk_1692"/>
                </w:sdtPr>
                <w:sdtContent>
                  <w:del w:author="Anonymous" w:id="12" w:date="2025-08-29T06:22:43Z">
                    <w:r w:rsidDel="00000000" w:rsidR="00000000" w:rsidRPr="00000000">
                      <w:rPr>
                        <w:rtl w:val="0"/>
                      </w:rPr>
                    </w:r>
                  </w:del>
                </w:sdtContent>
              </w:sdt>
              <w:del w:author="Anonymous" w:id="12" w:date="2025-08-29T06:22:43Z"/>
            </w:sdtContent>
          </w:sdt>
        </w:p>
      </w:sdtContent>
    </w:sdt>
    <w:sdt>
      <w:sdtPr>
        <w:id w:val="1195469472"/>
        <w:tag w:val="goog_rdk_1700"/>
      </w:sdtPr>
      <w:sdtContent>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145630873"/>
              <w:tag w:val="goog_rdk_1694"/>
            </w:sdtPr>
            <w:sdtContent>
              <w:del w:author="Anonymous" w:id="12" w:date="2025-08-29T06:22:43Z"/>
              <w:sdt>
                <w:sdtPr>
                  <w:id w:val="151034486"/>
                  <w:tag w:val="goog_rdk_169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We created an instance of the service, which generated an </w:delText>
                    </w:r>
                  </w:del>
                </w:sdtContent>
              </w:sdt>
              <w:del w:author="Anonymous" w:id="12" w:date="2025-08-29T06:22:43Z">
                <w:sdt>
                  <w:sdtPr>
                    <w:id w:val="580792300"/>
                    <w:tag w:val="goog_rdk_169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API key</w:delText>
                    </w:r>
                  </w:sdtContent>
                </w:sdt>
                <w:sdt>
                  <w:sdtPr>
                    <w:id w:val="-1504967280"/>
                    <w:tag w:val="goog_rdk_169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and </w:delText>
                    </w:r>
                  </w:sdtContent>
                </w:sdt>
                <w:sdt>
                  <w:sdtPr>
                    <w:id w:val="1439976270"/>
                    <w:tag w:val="goog_rdk_169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service URL</w:delText>
                    </w:r>
                  </w:sdtContent>
                </w:sdt>
                <w:sdt>
                  <w:sdtPr>
                    <w:id w:val="74158469"/>
                    <w:tag w:val="goog_rdk_1699"/>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needed for programmatic access.</w:delText>
                    </w:r>
                  </w:sdtContent>
                </w:sdt>
              </w:del>
            </w:sdtContent>
          </w:sdt>
        </w:p>
      </w:sdtContent>
    </w:sdt>
    <w:sdt>
      <w:sdtPr>
        <w:id w:val="728983907"/>
        <w:tag w:val="goog_rdk_1704"/>
      </w:sdtPr>
      <w:sdtContent>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464580190"/>
              <w:tag w:val="goog_rdk_1701"/>
            </w:sdtPr>
            <w:sdtContent>
              <w:del w:author="Anonymous" w:id="12" w:date="2025-08-29T06:22:43Z"/>
              <w:sdt>
                <w:sdtPr>
                  <w:id w:val="-765492687"/>
                  <w:tag w:val="goog_rdk_170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Service Details:</w:delText>
                    </w:r>
                  </w:del>
                </w:sdtContent>
              </w:sdt>
              <w:del w:author="Anonymous" w:id="12" w:date="2025-08-29T06:22:43Z">
                <w:sdt>
                  <w:sdtPr>
                    <w:id w:val="-824173028"/>
                    <w:tag w:val="goog_rdk_1703"/>
                  </w:sdtPr>
                  <w:sdtContent>
                    <w:r w:rsidDel="00000000" w:rsidR="00000000" w:rsidRPr="00000000">
                      <w:rPr>
                        <w:rtl w:val="0"/>
                      </w:rPr>
                    </w:r>
                  </w:sdtContent>
                </w:sdt>
              </w:del>
            </w:sdtContent>
          </w:sdt>
        </w:p>
      </w:sdtContent>
    </w:sdt>
    <w:sdt>
      <w:sdtPr>
        <w:id w:val="-223473899"/>
        <w:tag w:val="goog_rdk_1707"/>
      </w:sdtPr>
      <w:sdtContent>
        <w:p w:rsidR="00000000" w:rsidDel="00000000" w:rsidP="00000000" w:rsidRDefault="00000000" w:rsidRPr="00000000" w14:paraId="000001E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772572501"/>
              <w:tag w:val="goog_rdk_1705"/>
            </w:sdtPr>
            <w:sdtContent>
              <w:del w:author="Anonymous" w:id="12" w:date="2025-08-29T06:22:43Z"/>
              <w:sdt>
                <w:sdtPr>
                  <w:id w:val="1319226117"/>
                  <w:tag w:val="goog_rdk_170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IBM Watson NLP Link: IBM Watson Natural Language Understanding</w:delText>
                    </w:r>
                  </w:del>
                </w:sdtContent>
              </w:sdt>
              <w:del w:author="Anonymous" w:id="12" w:date="2025-08-29T06:22:43Z"/>
            </w:sdtContent>
          </w:sdt>
        </w:p>
      </w:sdtContent>
    </w:sdt>
    <w:sdt>
      <w:sdtPr>
        <w:id w:val="1133468822"/>
        <w:tag w:val="goog_rdk_1710"/>
      </w:sdtPr>
      <w:sdtContent>
        <w:p w:rsidR="00000000" w:rsidDel="00000000" w:rsidP="00000000" w:rsidRDefault="00000000" w:rsidRPr="00000000" w14:paraId="000001E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838661338"/>
              <w:tag w:val="goog_rdk_1708"/>
            </w:sdtPr>
            <w:sdtContent>
              <w:del w:author="Anonymous" w:id="12" w:date="2025-08-29T06:22:43Z"/>
              <w:sdt>
                <w:sdtPr>
                  <w:id w:val="-2081040203"/>
                  <w:tag w:val="goog_rdk_170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Features Used:</w:delText>
                    </w:r>
                  </w:del>
                </w:sdtContent>
              </w:sdt>
              <w:del w:author="Anonymous" w:id="12" w:date="2025-08-29T06:22:43Z"/>
            </w:sdtContent>
          </w:sdt>
        </w:p>
      </w:sdtContent>
    </w:sdt>
    <w:sdt>
      <w:sdtPr>
        <w:id w:val="-401541512"/>
        <w:tag w:val="goog_rdk_1713"/>
      </w:sdtPr>
      <w:sdtContent>
        <w:p w:rsidR="00000000" w:rsidDel="00000000" w:rsidP="00000000" w:rsidRDefault="00000000" w:rsidRPr="00000000" w14:paraId="000001F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103900336"/>
              <w:tag w:val="goog_rdk_1711"/>
            </w:sdtPr>
            <w:sdtContent>
              <w:del w:author="Anonymous" w:id="12" w:date="2025-08-29T06:22:43Z"/>
              <w:sdt>
                <w:sdtPr>
                  <w:id w:val="1078125055"/>
                  <w:tag w:val="goog_rdk_171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Entity recognition and classification</w:delText>
                    </w:r>
                  </w:del>
                </w:sdtContent>
              </w:sdt>
              <w:del w:author="Anonymous" w:id="12" w:date="2025-08-29T06:22:43Z"/>
            </w:sdtContent>
          </w:sdt>
        </w:p>
      </w:sdtContent>
    </w:sdt>
    <w:sdt>
      <w:sdtPr>
        <w:id w:val="344427090"/>
        <w:tag w:val="goog_rdk_1716"/>
      </w:sdtPr>
      <w:sdtContent>
        <w:p w:rsidR="00000000" w:rsidDel="00000000" w:rsidP="00000000" w:rsidRDefault="00000000" w:rsidRPr="00000000" w14:paraId="000001F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827748686"/>
              <w:tag w:val="goog_rdk_1714"/>
            </w:sdtPr>
            <w:sdtContent>
              <w:del w:author="Anonymous" w:id="12" w:date="2025-08-29T06:22:43Z"/>
              <w:sdt>
                <w:sdtPr>
                  <w:id w:val="840011470"/>
                  <w:tag w:val="goog_rdk_171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Semantic role labeling to understand drug interaction context</w:delText>
                    </w:r>
                  </w:del>
                </w:sdtContent>
              </w:sdt>
              <w:del w:author="Anonymous" w:id="12" w:date="2025-08-29T06:22:43Z"/>
            </w:sdtContent>
          </w:sdt>
        </w:p>
      </w:sdtContent>
    </w:sdt>
    <w:sdt>
      <w:sdtPr>
        <w:id w:val="-851039172"/>
        <w:tag w:val="goog_rdk_1719"/>
      </w:sdtPr>
      <w:sdtContent>
        <w:p w:rsidR="00000000" w:rsidDel="00000000" w:rsidP="00000000" w:rsidRDefault="00000000" w:rsidRPr="00000000" w14:paraId="000001F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761808855"/>
              <w:tag w:val="goog_rdk_1717"/>
            </w:sdtPr>
            <w:sdtContent>
              <w:del w:author="Anonymous" w:id="12" w:date="2025-08-29T06:22:43Z"/>
              <w:sdt>
                <w:sdtPr>
                  <w:id w:val="-1731771578"/>
                  <w:tag w:val="goog_rdk_171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Sentiment and emotion analysis to detect risk or caution signals within interaction descriptions</w:delText>
                    </w:r>
                  </w:del>
                </w:sdtContent>
              </w:sdt>
              <w:del w:author="Anonymous" w:id="12" w:date="2025-08-29T06:22:43Z"/>
            </w:sdtContent>
          </w:sdt>
        </w:p>
      </w:sdtContent>
    </w:sdt>
    <w:sdt>
      <w:sdtPr>
        <w:id w:val="174227036"/>
        <w:tag w:val="goog_rdk_1722"/>
      </w:sdtPr>
      <w:sdtContent>
        <w:p w:rsidR="00000000" w:rsidDel="00000000" w:rsidP="00000000" w:rsidRDefault="00000000" w:rsidRPr="00000000" w14:paraId="000001F3">
          <w:pPr>
            <w:spacing w:after="280" w:before="280" w:line="240" w:lineRule="auto"/>
            <w:ind w:left="36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664066010"/>
              <w:tag w:val="goog_rdk_1720"/>
            </w:sdtPr>
            <w:sdtContent>
              <w:del w:author="Anonymous" w:id="12" w:date="2025-08-29T06:22:43Z"/>
              <w:sdt>
                <w:sdtPr>
                  <w:id w:val="-1324047306"/>
                  <w:tag w:val="goog_rdk_1721"/>
                </w:sdtPr>
                <w:sdtContent>
                  <w:del w:author="Anonymous" w:id="12" w:date="2025-08-29T06:22:43Z">
                    <w:r w:rsidDel="00000000" w:rsidR="00000000" w:rsidRPr="00000000">
                      <w:rPr>
                        <w:rtl w:val="0"/>
                      </w:rPr>
                    </w:r>
                  </w:del>
                </w:sdtContent>
              </w:sdt>
              <w:del w:author="Anonymous" w:id="12" w:date="2025-08-29T06:22:43Z"/>
            </w:sdtContent>
          </w:sdt>
        </w:p>
      </w:sdtContent>
    </w:sdt>
    <w:sdt>
      <w:sdtPr>
        <w:id w:val="-823939585"/>
        <w:tag w:val="goog_rdk_1725"/>
      </w:sdtPr>
      <w:sdtContent>
        <w:p w:rsidR="00000000" w:rsidDel="00000000" w:rsidP="00000000" w:rsidRDefault="00000000" w:rsidRPr="00000000" w14:paraId="000001F4">
          <w:pPr>
            <w:spacing w:after="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230256364"/>
              <w:tag w:val="goog_rdk_1723"/>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294255"/>
                      <wp:effectExtent b="0" l="0" r="0" t="0"/>
                      <wp:docPr id="206267986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510" cy="2294255"/>
                              </a:xfrm>
                              <a:prstGeom prst="rect"/>
                              <a:ln/>
                            </pic:spPr>
                          </pic:pic>
                        </a:graphicData>
                      </a:graphic>
                    </wp:inline>
                  </w:drawing>
                </w:r>
              </w:del>
              <w:sdt>
                <w:sdtPr>
                  <w:id w:val="-1363023645"/>
                  <w:tag w:val="goog_rdk_1724"/>
                </w:sdtPr>
                <w:sdtContent>
                  <w:del w:author="Anonymous" w:id="12" w:date="2025-08-29T06:22:43Z">
                    <w:r w:rsidDel="00000000" w:rsidR="00000000" w:rsidRPr="00000000">
                      <w:rPr>
                        <w:rtl w:val="0"/>
                      </w:rPr>
                    </w:r>
                  </w:del>
                </w:sdtContent>
              </w:sdt>
              <w:del w:author="Anonymous" w:id="12" w:date="2025-08-29T06:22:43Z"/>
            </w:sdtContent>
          </w:sdt>
        </w:p>
      </w:sdtContent>
    </w:sdt>
    <w:sdt>
      <w:sdtPr>
        <w:id w:val="132529210"/>
        <w:tag w:val="goog_rdk_1728"/>
      </w:sdtPr>
      <w:sdtContent>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2094926701"/>
              <w:tag w:val="goog_rdk_1726"/>
            </w:sdtPr>
            <w:sdtContent>
              <w:del w:author="Anonymous" w:id="12" w:date="2025-08-29T06:22:43Z"/>
              <w:sdt>
                <w:sdtPr>
                  <w:id w:val="1136852564"/>
                  <w:tag w:val="goog_rdk_172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This code initializes the IBM Watson Natural Language Understanding (NLU) service and uses it to analyze drug interaction descriptions. It evaluates sentiment and emotions in the interaction text to generate personalized, context-aware alerts. These alerts help assess the severity of interactions between two drugs and guide medical decision-making.</w:delText>
                    </w:r>
                  </w:del>
                </w:sdtContent>
              </w:sdt>
              <w:del w:author="Anonymous" w:id="12" w:date="2025-08-29T06:22:43Z"/>
            </w:sdtContent>
          </w:sdt>
        </w:p>
      </w:sdtContent>
    </w:sdt>
    <w:sdt>
      <w:sdtPr>
        <w:id w:val="-1905633537"/>
        <w:tag w:val="goog_rdk_1733"/>
      </w:sdtPr>
      <w:sdtContent>
        <w:p w:rsidR="00000000" w:rsidDel="00000000" w:rsidP="00000000" w:rsidRDefault="00000000" w:rsidRPr="00000000" w14:paraId="000001F6">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925609837"/>
              <w:tag w:val="goog_rdk_1729"/>
            </w:sdtPr>
            <w:sdtContent>
              <w:del w:author="Anonymous" w:id="12" w:date="2025-08-29T06:22:43Z"/>
              <w:sdt>
                <w:sdtPr>
                  <w:id w:val="129857693"/>
                  <w:tag w:val="goog_rdk_173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2.3 </w:delText>
                    </w:r>
                  </w:del>
                </w:sdtContent>
              </w:sdt>
              <w:del w:author="Anonymous" w:id="12" w:date="2025-08-29T06:22:43Z">
                <w:sdt>
                  <w:sdtPr>
                    <w:id w:val="1812300993"/>
                    <w:tag w:val="goog_rdk_173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Integration of both the models</w:delText>
                    </w:r>
                  </w:sdtContent>
                </w:sdt>
                <w:sdt>
                  <w:sdtPr>
                    <w:id w:val="1333696829"/>
                    <w:tag w:val="goog_rdk_1732"/>
                  </w:sdtPr>
                  <w:sdtContent>
                    <w:r w:rsidDel="00000000" w:rsidR="00000000" w:rsidRPr="00000000">
                      <w:rPr>
                        <w:rtl w:val="0"/>
                      </w:rPr>
                    </w:r>
                  </w:sdtContent>
                </w:sdt>
              </w:del>
            </w:sdtContent>
          </w:sdt>
        </w:p>
      </w:sdtContent>
    </w:sdt>
    <w:sdt>
      <w:sdtPr>
        <w:id w:val="457452261"/>
        <w:tag w:val="goog_rdk_1745"/>
      </w:sdtPr>
      <w:sdtContent>
        <w:p w:rsidR="00000000" w:rsidDel="00000000" w:rsidP="00000000" w:rsidRDefault="00000000" w:rsidRPr="00000000" w14:paraId="000001F7">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978646409"/>
              <w:tag w:val="goog_rdk_1734"/>
            </w:sdtPr>
            <w:sdtContent>
              <w:del w:author="Anonymous" w:id="12" w:date="2025-08-29T06:22:43Z"/>
              <w:sdt>
                <w:sdtPr>
                  <w:id w:val="-1637577029"/>
                  <w:tag w:val="goog_rdk_173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The script begins by initializing the IBM Watson NLU client (nlu = init_ibm_nlu()). It then prompts the user to input a prescription text, from which medicines are extracted using a Hugging Face NER model (extract_medicines(text)). These extracted drug names are mapped to their corresponding </w:delText>
                    </w:r>
                  </w:del>
                </w:sdtContent>
              </w:sdt>
              <w:del w:author="Anonymous" w:id="12" w:date="2025-08-29T06:22:43Z">
                <w:sdt>
                  <w:sdtPr>
                    <w:id w:val="-105838252"/>
                    <w:tag w:val="goog_rdk_173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RxCUIs</w:delText>
                    </w:r>
                  </w:sdtContent>
                </w:sdt>
                <w:sdt>
                  <w:sdtPr>
                    <w:id w:val="-1635937334"/>
                    <w:tag w:val="goog_rdk_173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using a preprocessed dataset (map_to_rxcui). Once mapped, the system checks for any known </w:delText>
                    </w:r>
                  </w:sdtContent>
                </w:sdt>
                <w:sdt>
                  <w:sdtPr>
                    <w:id w:val="-1895440479"/>
                    <w:tag w:val="goog_rdk_173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color w:val="000000"/>
                            <w:sz w:val="22"/>
                            <w:szCs w:val="22"/>
                          </w:rPr>
                        </w:rPrChange>
                      </w:rPr>
                      <w:delText xml:space="preserve">drug-drug interactions</w:delText>
                    </w:r>
                  </w:sdtContent>
                </w:sdt>
                <w:sdt>
                  <w:sdtPr>
                    <w:id w:val="-1900971461"/>
                    <w:tag w:val="goog_rdk_1739"/>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using those RxCUIs (check_interactions). If interactions are found, IBM Watson NLU is used to analyze the </w:delText>
                    </w:r>
                  </w:sdtContent>
                </w:sdt>
                <w:sdt>
                  <w:sdtPr>
                    <w:id w:val="-1241733082"/>
                    <w:tag w:val="goog_rdk_174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color w:val="000000"/>
                            <w:sz w:val="22"/>
                            <w:szCs w:val="22"/>
                          </w:rPr>
                        </w:rPrChange>
                      </w:rPr>
                      <w:delText xml:space="preserve">sentiment and emotion</w:delText>
                    </w:r>
                  </w:sdtContent>
                </w:sdt>
                <w:sdt>
                  <w:sdtPr>
                    <w:id w:val="-973239743"/>
                    <w:tag w:val="goog_rdk_174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of the interaction descriptions. Based on the analysis, the system generates contextual </w:delText>
                    </w:r>
                  </w:sdtContent>
                </w:sdt>
                <w:sdt>
                  <w:sdtPr>
                    <w:id w:val="297156111"/>
                    <w:tag w:val="goog_rdk_1742"/>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color w:val="000000"/>
                            <w:sz w:val="22"/>
                            <w:szCs w:val="22"/>
                          </w:rPr>
                        </w:rPrChange>
                      </w:rPr>
                      <w:delText xml:space="preserve">alerts</w:delText>
                    </w:r>
                  </w:sdtContent>
                </w:sdt>
                <w:sdt>
                  <w:sdtPr>
                    <w:id w:val="289101708"/>
                    <w:tag w:val="goog_rdk_1743"/>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 </w:delText>
                    </w:r>
                  </w:sdtContent>
                </w:sdt>
                <w:sdt>
                  <w:sdtPr>
                    <w:id w:val="709437612"/>
                    <w:tag w:val="goog_rdk_1744"/>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that warn or reassure the user depending on the interaction's severity.</w:delText>
                    </w:r>
                  </w:sdtContent>
                </w:sdt>
              </w:del>
            </w:sdtContent>
          </w:sdt>
        </w:p>
      </w:sdtContent>
    </w:sdt>
    <w:sdt>
      <w:sdtPr>
        <w:id w:val="1840675703"/>
        <w:tag w:val="goog_rdk_1748"/>
      </w:sdtPr>
      <w:sdtContent>
        <w:p w:rsidR="00000000" w:rsidDel="00000000" w:rsidP="00000000" w:rsidRDefault="00000000" w:rsidRPr="00000000" w14:paraId="000001F8">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582734410"/>
              <w:tag w:val="goog_rdk_1746"/>
            </w:sdtPr>
            <w:sdtContent>
              <w:del w:author="Anonymous" w:id="12" w:date="2025-08-29T06:22:43Z"/>
              <w:sdt>
                <w:sdtPr>
                  <w:id w:val="243830346"/>
                  <w:tag w:val="goog_rdk_1747"/>
                </w:sdtPr>
                <w:sdtContent>
                  <w:del w:author="Anonymous" w:id="12" w:date="2025-08-29T06:22:43Z">
                    <w:r w:rsidDel="00000000" w:rsidR="00000000" w:rsidRPr="00000000">
                      <w:rPr>
                        <w:rtl w:val="0"/>
                      </w:rPr>
                    </w:r>
                  </w:del>
                </w:sdtContent>
              </w:sdt>
              <w:del w:author="Anonymous" w:id="12" w:date="2025-08-29T06:22:43Z"/>
            </w:sdtContent>
          </w:sdt>
        </w:p>
      </w:sdtContent>
    </w:sdt>
    <w:sdt>
      <w:sdtPr>
        <w:id w:val="-2137772579"/>
        <w:tag w:val="goog_rdk_1751"/>
      </w:sdtPr>
      <w:sdtContent>
        <w:p w:rsidR="00000000" w:rsidDel="00000000" w:rsidP="00000000" w:rsidRDefault="00000000" w:rsidRPr="00000000" w14:paraId="000001F9">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047402071"/>
              <w:tag w:val="goog_rdk_1749"/>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drawing>
                    <wp:inline distB="0" distT="0" distL="0" distR="0">
                      <wp:extent cx="5731510" cy="2294255"/>
                      <wp:effectExtent b="0" l="0" r="0" t="0"/>
                      <wp:docPr id="206267986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510" cy="2294255"/>
                              </a:xfrm>
                              <a:prstGeom prst="rect"/>
                              <a:ln/>
                            </pic:spPr>
                          </pic:pic>
                        </a:graphicData>
                      </a:graphic>
                    </wp:inline>
                  </w:drawing>
                </w:r>
              </w:del>
              <w:sdt>
                <w:sdtPr>
                  <w:id w:val="1832316810"/>
                  <w:tag w:val="goog_rdk_1750"/>
                </w:sdtPr>
                <w:sdtContent>
                  <w:del w:author="Anonymous" w:id="12" w:date="2025-08-29T06:22:43Z">
                    <w:r w:rsidDel="00000000" w:rsidR="00000000" w:rsidRPr="00000000">
                      <w:rPr>
                        <w:rtl w:val="0"/>
                      </w:rPr>
                    </w:r>
                  </w:del>
                </w:sdtContent>
              </w:sdt>
              <w:del w:author="Anonymous" w:id="12" w:date="2025-08-29T06:22:43Z"/>
            </w:sdtContent>
          </w:sdt>
        </w:p>
      </w:sdtContent>
    </w:sdt>
    <w:sdt>
      <w:sdtPr>
        <w:id w:val="927600132"/>
        <w:tag w:val="goog_rdk_1754"/>
      </w:sdtPr>
      <w:sdtContent>
        <w:p w:rsidR="00000000" w:rsidDel="00000000" w:rsidP="00000000" w:rsidRDefault="00000000" w:rsidRPr="00000000" w14:paraId="000001FA">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621389192"/>
              <w:tag w:val="goog_rdk_1752"/>
            </w:sdtPr>
            <w:sdtContent>
              <w:del w:author="Anonymous" w:id="12" w:date="2025-08-29T06:22:43Z"/>
              <w:sdt>
                <w:sdtPr>
                  <w:id w:val="1368044460"/>
                  <w:tag w:val="goog_rdk_1753"/>
                </w:sdtPr>
                <w:sdtContent>
                  <w:del w:author="Anonymous" w:id="12" w:date="2025-08-29T06:22:43Z">
                    <w:r w:rsidDel="00000000" w:rsidR="00000000" w:rsidRPr="00000000">
                      <w:rPr>
                        <w:rtl w:val="0"/>
                      </w:rPr>
                    </w:r>
                  </w:del>
                </w:sdtContent>
              </w:sdt>
              <w:del w:author="Anonymous" w:id="12" w:date="2025-08-29T06:22:43Z"/>
            </w:sdtContent>
          </w:sdt>
        </w:p>
      </w:sdtContent>
    </w:sdt>
    <w:sdt>
      <w:sdtPr>
        <w:id w:val="388935092"/>
        <w:tag w:val="goog_rdk_1757"/>
      </w:sdtPr>
      <w:sdtContent>
        <w:p w:rsidR="00000000" w:rsidDel="00000000" w:rsidP="00000000" w:rsidRDefault="00000000" w:rsidRPr="00000000" w14:paraId="000001FB">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567348414"/>
              <w:tag w:val="goog_rdk_1755"/>
            </w:sdtPr>
            <w:sdtContent>
              <w:del w:author="Anonymous" w:id="12" w:date="2025-08-29T06:22:43Z"/>
              <w:sdt>
                <w:sdtPr>
                  <w:id w:val="-1157750646"/>
                  <w:tag w:val="goog_rdk_175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Milestone 3: Dosage Verification and Alternative Recommendations</w:delText>
                    </w:r>
                  </w:del>
                </w:sdtContent>
              </w:sdt>
              <w:del w:author="Anonymous" w:id="12" w:date="2025-08-29T06:22:43Z"/>
            </w:sdtContent>
          </w:sdt>
        </w:p>
      </w:sdtContent>
    </w:sdt>
    <w:sdt>
      <w:sdtPr>
        <w:id w:val="-80021879"/>
        <w:tag w:val="goog_rdk_1762"/>
      </w:sdtPr>
      <w:sdtContent>
        <w:p w:rsidR="00000000" w:rsidDel="00000000" w:rsidP="00000000" w:rsidRDefault="00000000" w:rsidRPr="00000000" w14:paraId="000001FC">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550413558"/>
              <w:tag w:val="goog_rdk_1758"/>
            </w:sdtPr>
            <w:sdtContent>
              <w:del w:author="Anonymous" w:id="12" w:date="2025-08-29T06:22:43Z"/>
              <w:sdt>
                <w:sdtPr>
                  <w:id w:val="-1978909759"/>
                  <w:tag w:val="goog_rdk_175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milestone focuses on validating drug dosage information and providing safer alternatives in case harmful interactions are detected. It leverages the </w:delText>
                    </w:r>
                  </w:del>
                </w:sdtContent>
              </w:sdt>
              <w:del w:author="Anonymous" w:id="12" w:date="2025-08-29T06:22:43Z">
                <w:sdt>
                  <w:sdtPr>
                    <w:id w:val="-2091547112"/>
                    <w:tag w:val="goog_rdk_176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RxNorm API</w:delText>
                    </w:r>
                  </w:sdtContent>
                </w:sdt>
                <w:sdt>
                  <w:sdtPr>
                    <w:id w:val="-727799778"/>
                    <w:tag w:val="goog_rdk_176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to fetch standardized dosage details and suggest appropriate substitutions for conflicting medications.</w:delText>
                    </w:r>
                  </w:sdtContent>
                </w:sdt>
              </w:del>
            </w:sdtContent>
          </w:sdt>
        </w:p>
      </w:sdtContent>
    </w:sdt>
    <w:sdt>
      <w:sdtPr>
        <w:id w:val="991393056"/>
        <w:tag w:val="goog_rdk_1766"/>
      </w:sdtPr>
      <w:sdtContent>
        <w:p w:rsidR="00000000" w:rsidDel="00000000" w:rsidP="00000000" w:rsidRDefault="00000000" w:rsidRPr="00000000" w14:paraId="000001FD">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rPr>
              </w:rPrChange>
            </w:rPr>
          </w:pPr>
          <w:sdt>
            <w:sdtPr>
              <w:id w:val="194502428"/>
              <w:tag w:val="goog_rdk_1763"/>
            </w:sdtPr>
            <w:sdtContent>
              <w:del w:author="Anonymous" w:id="12" w:date="2025-08-29T06:22:43Z"/>
              <w:sdt>
                <w:sdtPr>
                  <w:id w:val="-1007993872"/>
                  <w:tag w:val="goog_rdk_176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3.1: </w:delText>
                    </w:r>
                  </w:del>
                </w:sdtContent>
              </w:sdt>
              <w:del w:author="Anonymous" w:id="12" w:date="2025-08-29T06:22:43Z">
                <w:sdt>
                  <w:sdtPr>
                    <w:id w:val="330252946"/>
                    <w:tag w:val="goog_rdk_176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RxNorm API Usage</w:delText>
                    </w:r>
                  </w:sdtContent>
                </w:sdt>
              </w:del>
            </w:sdtContent>
          </w:sdt>
        </w:p>
      </w:sdtContent>
    </w:sdt>
    <w:sdt>
      <w:sdtPr>
        <w:id w:val="184041127"/>
        <w:tag w:val="goog_rdk_1771"/>
      </w:sdtPr>
      <w:sdtContent>
        <w:p w:rsidR="00000000" w:rsidDel="00000000" w:rsidP="00000000" w:rsidRDefault="00000000" w:rsidRPr="00000000" w14:paraId="000001FE">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669700215"/>
              <w:tag w:val="goog_rdk_1767"/>
            </w:sdtPr>
            <w:sdtContent>
              <w:del w:author="Anonymous" w:id="12" w:date="2025-08-29T06:22:43Z"/>
              <w:sdt>
                <w:sdtPr>
                  <w:id w:val="-970362432"/>
                  <w:tag w:val="goog_rdk_176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To ensure dosage correctness and enrich drug information, we utilized the </w:delText>
                    </w:r>
                  </w:del>
                </w:sdtContent>
              </w:sdt>
              <w:del w:author="Anonymous" w:id="12" w:date="2025-08-29T06:22:43Z">
                <w:sdt>
                  <w:sdtPr>
                    <w:id w:val="-323815915"/>
                    <w:tag w:val="goog_rdk_1769"/>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RxNorm RESTful APIs</w:delText>
                    </w:r>
                  </w:sdtContent>
                </w:sdt>
                <w:sdt>
                  <w:sdtPr>
                    <w:id w:val="-1117561940"/>
                    <w:tag w:val="goog_rdk_177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provided by the U.S. National Library of Medicine (NLM). RxNorm APIs allow us to retrieve:</w:delText>
                    </w:r>
                  </w:sdtContent>
                </w:sdt>
              </w:del>
            </w:sdtContent>
          </w:sdt>
        </w:p>
      </w:sdtContent>
    </w:sdt>
    <w:sdt>
      <w:sdtPr>
        <w:id w:val="-1030760728"/>
        <w:tag w:val="goog_rdk_1774"/>
      </w:sdtPr>
      <w:sdtContent>
        <w:p w:rsidR="00000000" w:rsidDel="00000000" w:rsidP="00000000" w:rsidRDefault="00000000" w:rsidRPr="00000000" w14:paraId="000001FF">
          <w:pPr>
            <w:numPr>
              <w:ilvl w:val="0"/>
              <w:numId w:val="4"/>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308494563"/>
              <w:tag w:val="goog_rdk_1772"/>
            </w:sdtPr>
            <w:sdtContent>
              <w:del w:author="Anonymous" w:id="12" w:date="2025-08-29T06:22:43Z"/>
              <w:sdt>
                <w:sdtPr>
                  <w:id w:val="-1197174995"/>
                  <w:tag w:val="goog_rdk_177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Standardized drug names</w:delText>
                    </w:r>
                  </w:del>
                </w:sdtContent>
              </w:sdt>
              <w:del w:author="Anonymous" w:id="12" w:date="2025-08-29T06:22:43Z"/>
            </w:sdtContent>
          </w:sdt>
        </w:p>
      </w:sdtContent>
    </w:sdt>
    <w:sdt>
      <w:sdtPr>
        <w:id w:val="2095323806"/>
        <w:tag w:val="goog_rdk_1777"/>
      </w:sdtPr>
      <w:sdtContent>
        <w:p w:rsidR="00000000" w:rsidDel="00000000" w:rsidP="00000000" w:rsidRDefault="00000000" w:rsidRPr="00000000" w14:paraId="00000200">
          <w:pPr>
            <w:numPr>
              <w:ilvl w:val="0"/>
              <w:numId w:val="4"/>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1933163786"/>
              <w:tag w:val="goog_rdk_1775"/>
            </w:sdtPr>
            <w:sdtContent>
              <w:del w:author="Anonymous" w:id="12" w:date="2025-08-29T06:22:43Z"/>
              <w:sdt>
                <w:sdtPr>
                  <w:id w:val="-1818802731"/>
                  <w:tag w:val="goog_rdk_177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Dosage forms (e.g., tablet, injection)</w:delText>
                    </w:r>
                  </w:del>
                </w:sdtContent>
              </w:sdt>
              <w:del w:author="Anonymous" w:id="12" w:date="2025-08-29T06:22:43Z"/>
            </w:sdtContent>
          </w:sdt>
        </w:p>
      </w:sdtContent>
    </w:sdt>
    <w:sdt>
      <w:sdtPr>
        <w:id w:val="-47618503"/>
        <w:tag w:val="goog_rdk_1780"/>
      </w:sdtPr>
      <w:sdtContent>
        <w:p w:rsidR="00000000" w:rsidDel="00000000" w:rsidP="00000000" w:rsidRDefault="00000000" w:rsidRPr="00000000" w14:paraId="00000201">
          <w:pPr>
            <w:numPr>
              <w:ilvl w:val="0"/>
              <w:numId w:val="4"/>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588065159"/>
              <w:tag w:val="goog_rdk_1778"/>
            </w:sdtPr>
            <w:sdtContent>
              <w:del w:author="Anonymous" w:id="12" w:date="2025-08-29T06:22:43Z"/>
              <w:sdt>
                <w:sdtPr>
                  <w:id w:val="-1049881591"/>
                  <w:tag w:val="goog_rdk_177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Strengths and units (e.g., 500mg, 10ml)</w:delText>
                    </w:r>
                  </w:del>
                </w:sdtContent>
              </w:sdt>
              <w:del w:author="Anonymous" w:id="12" w:date="2025-08-29T06:22:43Z"/>
            </w:sdtContent>
          </w:sdt>
        </w:p>
      </w:sdtContent>
    </w:sdt>
    <w:sdt>
      <w:sdtPr>
        <w:id w:val="-1208734398"/>
        <w:tag w:val="goog_rdk_1783"/>
      </w:sdtPr>
      <w:sdtContent>
        <w:p w:rsidR="00000000" w:rsidDel="00000000" w:rsidP="00000000" w:rsidRDefault="00000000" w:rsidRPr="00000000" w14:paraId="00000202">
          <w:pPr>
            <w:numPr>
              <w:ilvl w:val="0"/>
              <w:numId w:val="4"/>
            </w:numPr>
            <w:spacing w:after="280" w:before="0" w:line="240" w:lineRule="auto"/>
            <w:ind w:left="720" w:hanging="360"/>
            <w:jc w:val="both"/>
            <w:rPr>
              <w:del w:author="Anonymous" w:id="12" w:date="2025-08-29T06:22:43Z"/>
              <w:rFonts w:ascii="Cambria" w:cs="Cambria" w:eastAsia="Cambria" w:hAnsi="Cambria"/>
              <w:color w:val="000000"/>
              <w:sz w:val="22"/>
              <w:szCs w:val="22"/>
            </w:rPr>
          </w:pPr>
          <w:sdt>
            <w:sdtPr>
              <w:id w:val="1751765567"/>
              <w:tag w:val="goog_rdk_1781"/>
            </w:sdtPr>
            <w:sdtContent>
              <w:del w:author="Anonymous" w:id="12" w:date="2025-08-29T06:22:43Z"/>
              <w:sdt>
                <w:sdtPr>
                  <w:id w:val="1522195812"/>
                  <w:tag w:val="goog_rdk_178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Related brand/generic names</w:delText>
                    </w:r>
                  </w:del>
                </w:sdtContent>
              </w:sdt>
              <w:del w:author="Anonymous" w:id="12" w:date="2025-08-29T06:22:43Z"/>
            </w:sdtContent>
          </w:sdt>
        </w:p>
      </w:sdtContent>
    </w:sdt>
    <w:sdt>
      <w:sdtPr>
        <w:id w:val="1278309916"/>
        <w:tag w:val="goog_rdk_1787"/>
      </w:sdtPr>
      <w:sdtContent>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pPr>
          <w:sdt>
            <w:sdtPr>
              <w:id w:val="1534162532"/>
              <w:tag w:val="goog_rdk_1784"/>
            </w:sdtPr>
            <w:sdtContent>
              <w:del w:author="Anonymous" w:id="12" w:date="2025-08-29T06:22:43Z"/>
              <w:sdt>
                <w:sdtPr>
                  <w:id w:val="1173460921"/>
                  <w:tag w:val="goog_rdk_178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Steps to use RxNorm API:</w:delText>
                    </w:r>
                  </w:del>
                </w:sdtContent>
              </w:sdt>
              <w:del w:author="Anonymous" w:id="12" w:date="2025-08-29T06:22:43Z">
                <w:sdt>
                  <w:sdtPr>
                    <w:id w:val="2058193438"/>
                    <w:tag w:val="goog_rdk_1786"/>
                  </w:sdtPr>
                  <w:sdtContent>
                    <w:r w:rsidDel="00000000" w:rsidR="00000000" w:rsidRPr="00000000">
                      <w:rPr>
                        <w:rtl w:val="0"/>
                      </w:rPr>
                    </w:r>
                  </w:sdtContent>
                </w:sdt>
              </w:del>
            </w:sdtContent>
          </w:sdt>
        </w:p>
      </w:sdtContent>
    </w:sdt>
    <w:sdt>
      <w:sdtPr>
        <w:id w:val="143151231"/>
        <w:tag w:val="goog_rdk_1791"/>
      </w:sdtPr>
      <w:sdtContent>
        <w:p w:rsidR="00000000" w:rsidDel="00000000" w:rsidP="00000000" w:rsidRDefault="00000000" w:rsidRPr="00000000" w14:paraId="000002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722936455"/>
              <w:tag w:val="goog_rdk_1788"/>
            </w:sdtPr>
            <w:sdtContent>
              <w:del w:author="Anonymous" w:id="12" w:date="2025-08-29T06:22:43Z"/>
              <w:sdt>
                <w:sdtPr>
                  <w:id w:val="-1644887630"/>
                  <w:tag w:val="goog_rdk_178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Register for a UMLS API Key:</w:delText>
                    </w:r>
                  </w:del>
                </w:sdtContent>
              </w:sdt>
              <w:del w:author="Anonymous" w:id="12" w:date="2025-08-29T06:22:43Z">
                <w:sdt>
                  <w:sdtPr>
                    <w:id w:val="53591380"/>
                    <w:tag w:val="goog_rdk_1790"/>
                  </w:sdtPr>
                  <w:sdtContent>
                    <w:r w:rsidDel="00000000" w:rsidR="00000000" w:rsidRPr="00000000">
                      <w:rPr>
                        <w:rtl w:val="0"/>
                      </w:rPr>
                    </w:r>
                  </w:sdtContent>
                </w:sdt>
              </w:del>
            </w:sdtContent>
          </w:sdt>
        </w:p>
      </w:sdtContent>
    </w:sdt>
    <w:sdt>
      <w:sdtPr>
        <w:id w:val="956846167"/>
        <w:tag w:val="goog_rdk_1796"/>
      </w:sdtPr>
      <w:sdtContent>
        <w:p w:rsidR="00000000" w:rsidDel="00000000" w:rsidP="00000000" w:rsidRDefault="00000000" w:rsidRPr="00000000" w14:paraId="0000020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775578699"/>
              <w:tag w:val="goog_rdk_1792"/>
            </w:sdtPr>
            <w:sdtContent>
              <w:del w:author="Anonymous" w:id="12" w:date="2025-08-29T06:22:43Z"/>
              <w:sdt>
                <w:sdtPr>
                  <w:id w:val="1266790018"/>
                  <w:tag w:val="goog_rdk_179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Go to: </w:delText>
                    </w:r>
                  </w:del>
                </w:sdtContent>
              </w:sdt>
              <w:del w:author="Anonymous" w:id="12" w:date="2025-08-29T06:22:43Z">
                <w:r w:rsidDel="00000000" w:rsidR="00000000" w:rsidRPr="00000000">
                  <w:fldChar w:fldCharType="begin"/>
                </w:r>
                <w:r w:rsidDel="00000000" w:rsidR="00000000" w:rsidRPr="00000000">
                  <w:delInstrText xml:space="preserve">HYPERLINK "https://uts.nlm.nih.gov/"</w:delInstrText>
                </w:r>
                <w:r w:rsidDel="00000000" w:rsidR="00000000" w:rsidRPr="00000000">
                  <w:fldChar w:fldCharType="separate"/>
                </w:r>
                <w:sdt>
                  <w:sdtPr>
                    <w:id w:val="1915974114"/>
                    <w:tag w:val="goog_rdk_1794"/>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https://uts.nlm.nih.gov/</w:delText>
                    </w:r>
                  </w:sdtContent>
                </w:sdt>
                <w:r w:rsidDel="00000000" w:rsidR="00000000" w:rsidRPr="00000000">
                  <w:fldChar w:fldCharType="end"/>
                </w:r>
                <w:sdt>
                  <w:sdtPr>
                    <w:id w:val="514116616"/>
                    <w:tag w:val="goog_rdk_1795"/>
                  </w:sdtPr>
                  <w:sdtContent>
                    <w:r w:rsidDel="00000000" w:rsidR="00000000" w:rsidRPr="00000000">
                      <w:rPr>
                        <w:rtl w:val="0"/>
                      </w:rPr>
                    </w:r>
                  </w:sdtContent>
                </w:sdt>
              </w:del>
            </w:sdtContent>
          </w:sdt>
        </w:p>
      </w:sdtContent>
    </w:sdt>
    <w:sdt>
      <w:sdtPr>
        <w:id w:val="147261132"/>
        <w:tag w:val="goog_rdk_1799"/>
      </w:sdtPr>
      <w:sdtContent>
        <w:p w:rsidR="00000000" w:rsidDel="00000000" w:rsidP="00000000" w:rsidRDefault="00000000" w:rsidRPr="00000000" w14:paraId="0000020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687081812"/>
              <w:tag w:val="goog_rdk_1797"/>
            </w:sdtPr>
            <w:sdtContent>
              <w:del w:author="Anonymous" w:id="12" w:date="2025-08-29T06:22:43Z"/>
              <w:sdt>
                <w:sdtPr>
                  <w:id w:val="-1451071445"/>
                  <w:tag w:val="goog_rdk_179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Create an account and request access.</w:delText>
                    </w:r>
                  </w:del>
                </w:sdtContent>
              </w:sdt>
              <w:del w:author="Anonymous" w:id="12" w:date="2025-08-29T06:22:43Z"/>
            </w:sdtContent>
          </w:sdt>
        </w:p>
      </w:sdtContent>
    </w:sdt>
    <w:sdt>
      <w:sdtPr>
        <w:id w:val="223607640"/>
        <w:tag w:val="goog_rdk_1802"/>
      </w:sdtPr>
      <w:sdtContent>
        <w:p w:rsidR="00000000" w:rsidDel="00000000" w:rsidP="00000000" w:rsidRDefault="00000000" w:rsidRPr="00000000" w14:paraId="0000020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996756900"/>
              <w:tag w:val="goog_rdk_1800"/>
            </w:sdtPr>
            <w:sdtContent>
              <w:del w:author="Anonymous" w:id="12" w:date="2025-08-29T06:22:43Z"/>
              <w:sdt>
                <w:sdtPr>
                  <w:id w:val="866405179"/>
                  <w:tag w:val="goog_rdk_180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Once approved, obtain your API key (used for authentication) as mentioned in Activity 1.1, Milestone 1.</w:delText>
                    </w:r>
                  </w:del>
                </w:sdtContent>
              </w:sdt>
              <w:del w:author="Anonymous" w:id="12" w:date="2025-08-29T06:22:43Z"/>
            </w:sdtContent>
          </w:sdt>
        </w:p>
      </w:sdtContent>
    </w:sdt>
    <w:sdt>
      <w:sdtPr>
        <w:id w:val="-1744231028"/>
        <w:tag w:val="goog_rdk_1806"/>
      </w:sdtPr>
      <w:sdtContent>
        <w:p w:rsidR="00000000" w:rsidDel="00000000" w:rsidP="00000000" w:rsidRDefault="00000000" w:rsidRPr="00000000" w14:paraId="000002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865182443"/>
              <w:tag w:val="goog_rdk_1803"/>
            </w:sdtPr>
            <w:sdtContent>
              <w:del w:author="Anonymous" w:id="12" w:date="2025-08-29T06:22:43Z"/>
              <w:sdt>
                <w:sdtPr>
                  <w:id w:val="1574194225"/>
                  <w:tag w:val="goog_rdk_180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i w:val="0"/>
                            <w:smallCaps w:val="0"/>
                            <w:strike w:val="0"/>
                            <w:color w:val="000000"/>
                            <w:sz w:val="22"/>
                            <w:szCs w:val="22"/>
                            <w:u w:val="none"/>
                            <w:shd w:fill="auto" w:val="clear"/>
                            <w:vertAlign w:val="baseline"/>
                          </w:rPr>
                        </w:rPrChange>
                      </w:rPr>
                      <w:delText xml:space="preserve">Use RxNorm endpoints</w:delText>
                    </w:r>
                  </w:del>
                </w:sdtContent>
              </w:sdt>
              <w:del w:author="Anonymous" w:id="12" w:date="2025-08-29T06:22:43Z">
                <w:sdt>
                  <w:sdtPr>
                    <w:id w:val="-698070966"/>
                    <w:tag w:val="goog_rdk_180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 such as:</w:delText>
                    </w:r>
                  </w:sdtContent>
                </w:sdt>
              </w:del>
            </w:sdtContent>
          </w:sdt>
        </w:p>
      </w:sdtContent>
    </w:sdt>
    <w:sdt>
      <w:sdtPr>
        <w:id w:val="-718537509"/>
        <w:tag w:val="goog_rdk_1810"/>
      </w:sdtPr>
      <w:sdtContent>
        <w:p w:rsidR="00000000" w:rsidDel="00000000" w:rsidP="00000000" w:rsidRDefault="00000000" w:rsidRPr="00000000" w14:paraId="000002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022467266"/>
              <w:tag w:val="goog_rdk_1807"/>
            </w:sdtPr>
            <w:sdtContent>
              <w:del w:author="Anonymous" w:id="12" w:date="2025-08-29T06:22:43Z">
                <w:r w:rsidDel="00000000" w:rsidR="00000000" w:rsidRPr="00000000">
                  <w:fldChar w:fldCharType="begin"/>
                </w:r>
                <w:r w:rsidDel="00000000" w:rsidR="00000000" w:rsidRPr="00000000">
                  <w:delInstrText xml:space="preserve">HYPERLINK "about:blank"</w:delInstrText>
                </w:r>
                <w:r w:rsidDel="00000000" w:rsidR="00000000" w:rsidRPr="00000000">
                  <w:fldChar w:fldCharType="separate"/>
                </w:r>
                <w:sdt>
                  <w:sdtPr>
                    <w:id w:val="844261330"/>
                    <w:tag w:val="goog_rdk_180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https://rxnav.nlm.nih.gov/REST/rxcui?name=DRUG_NAME</w:delText>
                    </w:r>
                  </w:sdtContent>
                </w:sdt>
                <w:r w:rsidDel="00000000" w:rsidR="00000000" w:rsidRPr="00000000">
                  <w:fldChar w:fldCharType="end"/>
                </w:r>
              </w:del>
              <w:sdt>
                <w:sdtPr>
                  <w:id w:val="866365917"/>
                  <w:tag w:val="goog_rdk_180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br w:type="textWrapping"/>
                      <w:delText xml:space="preserve">→ To get RxCUI for a drug</w:delText>
                    </w:r>
                  </w:del>
                </w:sdtContent>
              </w:sdt>
              <w:del w:author="Anonymous" w:id="12" w:date="2025-08-29T06:22:43Z"/>
            </w:sdtContent>
          </w:sdt>
        </w:p>
      </w:sdtContent>
    </w:sdt>
    <w:sdt>
      <w:sdtPr>
        <w:id w:val="893799361"/>
        <w:tag w:val="goog_rdk_1814"/>
      </w:sdtPr>
      <w:sdtContent>
        <w:p w:rsidR="00000000" w:rsidDel="00000000" w:rsidP="00000000" w:rsidRDefault="00000000" w:rsidRPr="00000000" w14:paraId="000002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94872549"/>
              <w:tag w:val="goog_rdk_1811"/>
            </w:sdtPr>
            <w:sdtContent>
              <w:del w:author="Anonymous" w:id="12" w:date="2025-08-29T06:22:43Z">
                <w:r w:rsidDel="00000000" w:rsidR="00000000" w:rsidRPr="00000000">
                  <w:fldChar w:fldCharType="begin"/>
                </w:r>
                <w:r w:rsidDel="00000000" w:rsidR="00000000" w:rsidRPr="00000000">
                  <w:delInstrText xml:space="preserve">HYPERLINK "about:blank"</w:delInstrText>
                </w:r>
                <w:r w:rsidDel="00000000" w:rsidR="00000000" w:rsidRPr="00000000">
                  <w:fldChar w:fldCharType="separate"/>
                </w:r>
                <w:sdt>
                  <w:sdtPr>
                    <w:id w:val="1144542106"/>
                    <w:tag w:val="goog_rdk_1812"/>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https://rxnav.nlm.nih.gov/REST/rxcui/RXCUI/allrelated.json</w:delText>
                    </w:r>
                  </w:sdtContent>
                </w:sdt>
                <w:r w:rsidDel="00000000" w:rsidR="00000000" w:rsidRPr="00000000">
                  <w:fldChar w:fldCharType="end"/>
                </w:r>
              </w:del>
              <w:sdt>
                <w:sdtPr>
                  <w:id w:val="-777490662"/>
                  <w:tag w:val="goog_rdk_181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br w:type="textWrapping"/>
                      <w:delText xml:space="preserve">→ To get drug variations and related ingredients</w:delText>
                    </w:r>
                  </w:del>
                </w:sdtContent>
              </w:sdt>
              <w:del w:author="Anonymous" w:id="12" w:date="2025-08-29T06:22:43Z"/>
            </w:sdtContent>
          </w:sdt>
        </w:p>
      </w:sdtContent>
    </w:sdt>
    <w:sdt>
      <w:sdtPr>
        <w:id w:val="1298866868"/>
        <w:tag w:val="goog_rdk_1818"/>
      </w:sdtPr>
      <w:sdtContent>
        <w:p w:rsidR="00000000" w:rsidDel="00000000" w:rsidP="00000000" w:rsidRDefault="00000000" w:rsidRPr="00000000" w14:paraId="000002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626026607"/>
              <w:tag w:val="goog_rdk_1815"/>
            </w:sdtPr>
            <w:sdtContent>
              <w:del w:author="Anonymous" w:id="12" w:date="2025-08-29T06:22:43Z">
                <w:r w:rsidDel="00000000" w:rsidR="00000000" w:rsidRPr="00000000">
                  <w:fldChar w:fldCharType="begin"/>
                </w:r>
                <w:r w:rsidDel="00000000" w:rsidR="00000000" w:rsidRPr="00000000">
                  <w:delInstrText xml:space="preserve">HYPERLINK "about:blank"</w:delInstrText>
                </w:r>
                <w:r w:rsidDel="00000000" w:rsidR="00000000" w:rsidRPr="00000000">
                  <w:fldChar w:fldCharType="separate"/>
                </w:r>
                <w:sdt>
                  <w:sdtPr>
                    <w:id w:val="1219272751"/>
                    <w:tag w:val="goog_rdk_181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https://rxnav.nlm.nih.gov/REST/rxcui/RXCUI/properties.json</w:delText>
                    </w:r>
                  </w:sdtContent>
                </w:sdt>
                <w:r w:rsidDel="00000000" w:rsidR="00000000" w:rsidRPr="00000000">
                  <w:fldChar w:fldCharType="end"/>
                </w:r>
              </w:del>
              <w:sdt>
                <w:sdtPr>
                  <w:id w:val="343694773"/>
                  <w:tag w:val="goog_rdk_181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br w:type="textWrapping"/>
                      <w:delText xml:space="preserve">→ To get strength and dosage information</w:delText>
                    </w:r>
                  </w:del>
                </w:sdtContent>
              </w:sdt>
              <w:del w:author="Anonymous" w:id="12" w:date="2025-08-29T06:22:43Z"/>
            </w:sdtContent>
          </w:sdt>
        </w:p>
      </w:sdtContent>
    </w:sdt>
    <w:sdt>
      <w:sdtPr>
        <w:id w:val="839077600"/>
        <w:tag w:val="goog_rdk_1821"/>
      </w:sdtPr>
      <w:sdtContent>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710487353"/>
              <w:tag w:val="goog_rdk_1819"/>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rawing>
                    <wp:inline distB="0" distT="0" distL="0" distR="0">
                      <wp:extent cx="5731510" cy="2294255"/>
                      <wp:effectExtent b="0" l="0" r="0" t="0"/>
                      <wp:docPr id="206267986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510" cy="2294255"/>
                              </a:xfrm>
                              <a:prstGeom prst="rect"/>
                              <a:ln/>
                            </pic:spPr>
                          </pic:pic>
                        </a:graphicData>
                      </a:graphic>
                    </wp:inline>
                  </w:drawing>
                </w:r>
              </w:del>
              <w:sdt>
                <w:sdtPr>
                  <w:id w:val="-160194280"/>
                  <w:tag w:val="goog_rdk_1820"/>
                </w:sdtPr>
                <w:sdtContent>
                  <w:del w:author="Anonymous" w:id="12" w:date="2025-08-29T06:22:43Z">
                    <w:r w:rsidDel="00000000" w:rsidR="00000000" w:rsidRPr="00000000">
                      <w:rPr>
                        <w:rtl w:val="0"/>
                      </w:rPr>
                    </w:r>
                  </w:del>
                </w:sdtContent>
              </w:sdt>
              <w:del w:author="Anonymous" w:id="12" w:date="2025-08-29T06:22:43Z"/>
            </w:sdtContent>
          </w:sdt>
        </w:p>
      </w:sdtContent>
    </w:sdt>
    <w:sdt>
      <w:sdtPr>
        <w:id w:val="-238725705"/>
        <w:tag w:val="goog_rdk_1824"/>
      </w:sdtPr>
      <w:sdtContent>
        <w:p w:rsidR="00000000" w:rsidDel="00000000" w:rsidP="00000000" w:rsidRDefault="00000000" w:rsidRPr="00000000" w14:paraId="0000020D">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sz w:val="22"/>
                  <w:szCs w:val="22"/>
                </w:rPr>
              </w:rPrChange>
            </w:rPr>
          </w:pPr>
          <w:sdt>
            <w:sdtPr>
              <w:id w:val="1817356876"/>
              <w:tag w:val="goog_rdk_1822"/>
            </w:sdtPr>
            <w:sdtContent>
              <w:del w:author="Anonymous" w:id="12" w:date="2025-08-29T06:22:43Z"/>
              <w:sdt>
                <w:sdtPr>
                  <w:id w:val="1241286075"/>
                  <w:tag w:val="goog_rdk_1823"/>
                </w:sdtPr>
                <w:sdtContent>
                  <w:del w:author="Anonymous" w:id="12" w:date="2025-08-29T06:22:43Z">
                    <w:r w:rsidDel="00000000" w:rsidR="00000000" w:rsidRPr="00000000">
                      <w:rPr>
                        <w:rtl w:val="0"/>
                      </w:rPr>
                    </w:r>
                  </w:del>
                </w:sdtContent>
              </w:sdt>
              <w:del w:author="Anonymous" w:id="12" w:date="2025-08-29T06:22:43Z"/>
            </w:sdtContent>
          </w:sdt>
        </w:p>
      </w:sdtContent>
    </w:sdt>
    <w:sdt>
      <w:sdtPr>
        <w:id w:val="-287553071"/>
        <w:tag w:val="goog_rdk_1827"/>
      </w:sdtPr>
      <w:sdtContent>
        <w:p w:rsidR="00000000" w:rsidDel="00000000" w:rsidP="00000000" w:rsidRDefault="00000000" w:rsidRPr="00000000" w14:paraId="0000020E">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104541911"/>
              <w:tag w:val="goog_rdk_1825"/>
            </w:sdtPr>
            <w:sdtContent>
              <w:del w:author="Anonymous" w:id="12" w:date="2025-08-29T06:22:43Z"/>
              <w:sdt>
                <w:sdtPr>
                  <w:id w:val="-966147800"/>
                  <w:tag w:val="goog_rdk_182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Relevant Functions:</w:delText>
                    </w:r>
                  </w:del>
                </w:sdtContent>
              </w:sdt>
              <w:del w:author="Anonymous" w:id="12" w:date="2025-08-29T06:22:43Z"/>
            </w:sdtContent>
          </w:sdt>
        </w:p>
      </w:sdtContent>
    </w:sdt>
    <w:sdt>
      <w:sdtPr>
        <w:id w:val="1991173058"/>
        <w:tag w:val="goog_rdk_1830"/>
      </w:sdtPr>
      <w:sdtContent>
        <w:p w:rsidR="00000000" w:rsidDel="00000000" w:rsidP="00000000" w:rsidRDefault="00000000" w:rsidRPr="00000000" w14:paraId="0000020F">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806140137"/>
              <w:tag w:val="goog_rdk_1828"/>
            </w:sdtPr>
            <w:sdtContent>
              <w:del w:author="Anonymous" w:id="12" w:date="2025-08-29T06:22:43Z"/>
              <w:sdt>
                <w:sdtPr>
                  <w:id w:val="-543486313"/>
                  <w:tag w:val="goog_rdk_182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1. get_rxcui(drug_name)</w:delText>
                    </w:r>
                  </w:del>
                </w:sdtContent>
              </w:sdt>
              <w:del w:author="Anonymous" w:id="12" w:date="2025-08-29T06:22:43Z"/>
            </w:sdtContent>
          </w:sdt>
        </w:p>
      </w:sdtContent>
    </w:sdt>
    <w:sdt>
      <w:sdtPr>
        <w:id w:val="87824817"/>
        <w:tag w:val="goog_rdk_1833"/>
      </w:sdtPr>
      <w:sdtContent>
        <w:p w:rsidR="00000000" w:rsidDel="00000000" w:rsidP="00000000" w:rsidRDefault="00000000" w:rsidRPr="00000000" w14:paraId="00000210">
          <w:pPr>
            <w:numPr>
              <w:ilvl w:val="0"/>
              <w:numId w:val="9"/>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1385893315"/>
              <w:tag w:val="goog_rdk_1831"/>
            </w:sdtPr>
            <w:sdtContent>
              <w:del w:author="Anonymous" w:id="12" w:date="2025-08-29T06:22:43Z"/>
              <w:sdt>
                <w:sdtPr>
                  <w:id w:val="-94559870"/>
                  <w:tag w:val="goog_rdk_183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Calls: https://rxnav.nlm.nih.gov/REST/rxcui.json?name=&lt;drug_name&gt;</w:delText>
                    </w:r>
                  </w:del>
                </w:sdtContent>
              </w:sdt>
              <w:del w:author="Anonymous" w:id="12" w:date="2025-08-29T06:22:43Z"/>
            </w:sdtContent>
          </w:sdt>
        </w:p>
      </w:sdtContent>
    </w:sdt>
    <w:sdt>
      <w:sdtPr>
        <w:id w:val="-518809690"/>
        <w:tag w:val="goog_rdk_1838"/>
      </w:sdtPr>
      <w:sdtContent>
        <w:p w:rsidR="00000000" w:rsidDel="00000000" w:rsidP="00000000" w:rsidRDefault="00000000" w:rsidRPr="00000000" w14:paraId="00000211">
          <w:pPr>
            <w:numPr>
              <w:ilvl w:val="0"/>
              <w:numId w:val="9"/>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283995139"/>
              <w:tag w:val="goog_rdk_1834"/>
            </w:sdtPr>
            <w:sdtContent>
              <w:del w:author="Anonymous" w:id="12" w:date="2025-08-29T06:22:43Z"/>
              <w:sdt>
                <w:sdtPr>
                  <w:id w:val="1357211276"/>
                  <w:tag w:val="goog_rdk_183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Output: RxNorm Concept Unique Identifier (</w:delText>
                    </w:r>
                  </w:del>
                </w:sdtContent>
              </w:sdt>
              <w:del w:author="Anonymous" w:id="12" w:date="2025-08-29T06:22:43Z">
                <w:sdt>
                  <w:sdtPr>
                    <w:id w:val="-945674077"/>
                    <w:tag w:val="goog_rdk_1836"/>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RxCUI</w:delText>
                    </w:r>
                  </w:sdtContent>
                </w:sdt>
                <w:sdt>
                  <w:sdtPr>
                    <w:id w:val="1283492846"/>
                    <w:tag w:val="goog_rdk_183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w:delText>
                    </w:r>
                  </w:sdtContent>
                </w:sdt>
              </w:del>
            </w:sdtContent>
          </w:sdt>
        </w:p>
      </w:sdtContent>
    </w:sdt>
    <w:sdt>
      <w:sdtPr>
        <w:id w:val="-1989992961"/>
        <w:tag w:val="goog_rdk_1841"/>
      </w:sdtPr>
      <w:sdtContent>
        <w:p w:rsidR="00000000" w:rsidDel="00000000" w:rsidP="00000000" w:rsidRDefault="00000000" w:rsidRPr="00000000" w14:paraId="00000212">
          <w:pPr>
            <w:numPr>
              <w:ilvl w:val="0"/>
              <w:numId w:val="9"/>
            </w:numPr>
            <w:spacing w:after="280" w:before="0" w:line="240" w:lineRule="auto"/>
            <w:ind w:left="720" w:hanging="360"/>
            <w:jc w:val="both"/>
            <w:rPr>
              <w:del w:author="Anonymous" w:id="12" w:date="2025-08-29T06:22:43Z"/>
              <w:rFonts w:ascii="Cambria" w:cs="Cambria" w:eastAsia="Cambria" w:hAnsi="Cambria"/>
              <w:color w:val="000000"/>
              <w:sz w:val="22"/>
              <w:szCs w:val="22"/>
            </w:rPr>
          </w:pPr>
          <w:sdt>
            <w:sdtPr>
              <w:id w:val="1907324418"/>
              <w:tag w:val="goog_rdk_1839"/>
            </w:sdtPr>
            <w:sdtContent>
              <w:del w:author="Anonymous" w:id="12" w:date="2025-08-29T06:22:43Z"/>
              <w:sdt>
                <w:sdtPr>
                  <w:id w:val="170835476"/>
                  <w:tag w:val="goog_rdk_184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Used to uniquely identify the drug.</w:delText>
                    </w:r>
                  </w:del>
                </w:sdtContent>
              </w:sdt>
              <w:del w:author="Anonymous" w:id="12" w:date="2025-08-29T06:22:43Z"/>
            </w:sdtContent>
          </w:sdt>
        </w:p>
      </w:sdtContent>
    </w:sdt>
    <w:sdt>
      <w:sdtPr>
        <w:id w:val="1823884218"/>
        <w:tag w:val="goog_rdk_1844"/>
      </w:sdtPr>
      <w:sdtContent>
        <w:p w:rsidR="00000000" w:rsidDel="00000000" w:rsidP="00000000" w:rsidRDefault="00000000" w:rsidRPr="00000000" w14:paraId="00000213">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799756686"/>
              <w:tag w:val="goog_rdk_1842"/>
            </w:sdtPr>
            <w:sdtContent>
              <w:del w:author="Anonymous" w:id="12" w:date="2025-08-29T06:22:43Z"/>
              <w:sdt>
                <w:sdtPr>
                  <w:id w:val="-180083786"/>
                  <w:tag w:val="goog_rdk_184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2. get_dosage_forms(rxcui)</w:delText>
                    </w:r>
                  </w:del>
                </w:sdtContent>
              </w:sdt>
              <w:del w:author="Anonymous" w:id="12" w:date="2025-08-29T06:22:43Z"/>
            </w:sdtContent>
          </w:sdt>
        </w:p>
      </w:sdtContent>
    </w:sdt>
    <w:sdt>
      <w:sdtPr>
        <w:id w:val="-798672894"/>
        <w:tag w:val="goog_rdk_1847"/>
      </w:sdtPr>
      <w:sdtContent>
        <w:p w:rsidR="00000000" w:rsidDel="00000000" w:rsidP="00000000" w:rsidRDefault="00000000" w:rsidRPr="00000000" w14:paraId="00000214">
          <w:pPr>
            <w:numPr>
              <w:ilvl w:val="0"/>
              <w:numId w:val="10"/>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1015465192"/>
              <w:tag w:val="goog_rdk_1845"/>
            </w:sdtPr>
            <w:sdtContent>
              <w:del w:author="Anonymous" w:id="12" w:date="2025-08-29T06:22:43Z"/>
              <w:sdt>
                <w:sdtPr>
                  <w:id w:val="-196806800"/>
                  <w:tag w:val="goog_rdk_184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Calls: https://rxnav.nlm.nih.gov/REST/rxcui/&lt;rxcui&gt;/related.json?tty=SCD</w:delText>
                    </w:r>
                  </w:del>
                </w:sdtContent>
              </w:sdt>
              <w:del w:author="Anonymous" w:id="12" w:date="2025-08-29T06:22:43Z"/>
            </w:sdtContent>
          </w:sdt>
        </w:p>
      </w:sdtContent>
    </w:sdt>
    <w:sdt>
      <w:sdtPr>
        <w:id w:val="792892365"/>
        <w:tag w:val="goog_rdk_1852"/>
      </w:sdtPr>
      <w:sdtContent>
        <w:p w:rsidR="00000000" w:rsidDel="00000000" w:rsidP="00000000" w:rsidRDefault="00000000" w:rsidRPr="00000000" w14:paraId="00000215">
          <w:pPr>
            <w:numPr>
              <w:ilvl w:val="0"/>
              <w:numId w:val="10"/>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1902764700"/>
              <w:tag w:val="goog_rdk_1848"/>
            </w:sdtPr>
            <w:sdtContent>
              <w:del w:author="Anonymous" w:id="12" w:date="2025-08-29T06:22:43Z"/>
              <w:sdt>
                <w:sdtPr>
                  <w:id w:val="1546184850"/>
                  <w:tag w:val="goog_rdk_184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Fetches </w:delText>
                    </w:r>
                  </w:del>
                </w:sdtContent>
              </w:sdt>
              <w:del w:author="Anonymous" w:id="12" w:date="2025-08-29T06:22:43Z">
                <w:sdt>
                  <w:sdtPr>
                    <w:id w:val="303674765"/>
                    <w:tag w:val="goog_rdk_185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Structured Clinical Drug (SCD)</w:delText>
                    </w:r>
                  </w:sdtContent>
                </w:sdt>
                <w:sdt>
                  <w:sdtPr>
                    <w:id w:val="-348462832"/>
                    <w:tag w:val="goog_rdk_185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info.</w:delText>
                    </w:r>
                  </w:sdtContent>
                </w:sdt>
              </w:del>
            </w:sdtContent>
          </w:sdt>
        </w:p>
      </w:sdtContent>
    </w:sdt>
    <w:sdt>
      <w:sdtPr>
        <w:id w:val="850120433"/>
        <w:tag w:val="goog_rdk_1855"/>
      </w:sdtPr>
      <w:sdtContent>
        <w:p w:rsidR="00000000" w:rsidDel="00000000" w:rsidP="00000000" w:rsidRDefault="00000000" w:rsidRPr="00000000" w14:paraId="00000216">
          <w:pPr>
            <w:numPr>
              <w:ilvl w:val="0"/>
              <w:numId w:val="10"/>
            </w:numPr>
            <w:spacing w:after="280" w:before="0" w:line="240" w:lineRule="auto"/>
            <w:ind w:left="720" w:hanging="360"/>
            <w:jc w:val="both"/>
            <w:rPr>
              <w:del w:author="Anonymous" w:id="12" w:date="2025-08-29T06:22:43Z"/>
              <w:rFonts w:ascii="Cambria" w:cs="Cambria" w:eastAsia="Cambria" w:hAnsi="Cambria"/>
              <w:color w:val="000000"/>
              <w:sz w:val="22"/>
              <w:szCs w:val="22"/>
            </w:rPr>
          </w:pPr>
          <w:sdt>
            <w:sdtPr>
              <w:id w:val="-799606465"/>
              <w:tag w:val="goog_rdk_1853"/>
            </w:sdtPr>
            <w:sdtContent>
              <w:del w:author="Anonymous" w:id="12" w:date="2025-08-29T06:22:43Z"/>
              <w:sdt>
                <w:sdtPr>
                  <w:id w:val="-2025227025"/>
                  <w:tag w:val="goog_rdk_185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Output: List of valid dosage formulations (e.g., Paracetamol 500 MG Oral Tablet)</w:delText>
                    </w:r>
                  </w:del>
                </w:sdtContent>
              </w:sdt>
              <w:del w:author="Anonymous" w:id="12" w:date="2025-08-29T06:22:43Z"/>
            </w:sdtContent>
          </w:sdt>
        </w:p>
      </w:sdtContent>
    </w:sdt>
    <w:sdt>
      <w:sdtPr>
        <w:id w:val="1060226635"/>
        <w:tag w:val="goog_rdk_1860"/>
      </w:sdtPr>
      <w:sdtContent>
        <w:p w:rsidR="00000000" w:rsidDel="00000000" w:rsidP="00000000" w:rsidRDefault="00000000" w:rsidRPr="00000000" w14:paraId="00000217">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500125371"/>
              <w:tag w:val="goog_rdk_1856"/>
            </w:sdtPr>
            <w:sdtContent>
              <w:del w:author="Anonymous" w:id="12" w:date="2025-08-29T06:22:43Z"/>
              <w:sdt>
                <w:sdtPr>
                  <w:id w:val="-339667361"/>
                  <w:tag w:val="goog_rdk_185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3.2: </w:delText>
                    </w:r>
                  </w:del>
                </w:sdtContent>
              </w:sdt>
              <w:del w:author="Anonymous" w:id="12" w:date="2025-08-29T06:22:43Z">
                <w:sdt>
                  <w:sdtPr>
                    <w:id w:val="533433975"/>
                    <w:tag w:val="goog_rdk_185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Alternative Safe Drug Suggestions</w:delText>
                    </w:r>
                  </w:sdtContent>
                </w:sdt>
                <w:sdt>
                  <w:sdtPr>
                    <w:id w:val="939573742"/>
                    <w:tag w:val="goog_rdk_1859"/>
                  </w:sdtPr>
                  <w:sdtContent>
                    <w:r w:rsidDel="00000000" w:rsidR="00000000" w:rsidRPr="00000000">
                      <w:rPr>
                        <w:rtl w:val="0"/>
                      </w:rPr>
                    </w:r>
                  </w:sdtContent>
                </w:sdt>
              </w:del>
            </w:sdtContent>
          </w:sdt>
        </w:p>
      </w:sdtContent>
    </w:sdt>
    <w:sdt>
      <w:sdtPr>
        <w:id w:val="1977861677"/>
        <w:tag w:val="goog_rdk_1863"/>
      </w:sdtPr>
      <w:sdtContent>
        <w:p w:rsidR="00000000" w:rsidDel="00000000" w:rsidP="00000000" w:rsidRDefault="00000000" w:rsidRPr="00000000" w14:paraId="00000218">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9914235"/>
              <w:tag w:val="goog_rdk_1861"/>
            </w:sdtPr>
            <w:sdtContent>
              <w:del w:author="Anonymous" w:id="12" w:date="2025-08-29T06:22:43Z"/>
              <w:sdt>
                <w:sdtPr>
                  <w:id w:val="678679174"/>
                  <w:tag w:val="goog_rdk_186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part uses RxNorm to find alternative branded drugs with the same active ingredient.</w:delText>
                    </w:r>
                  </w:del>
                </w:sdtContent>
              </w:sdt>
              <w:del w:author="Anonymous" w:id="12" w:date="2025-08-29T06:22:43Z"/>
            </w:sdtContent>
          </w:sdt>
        </w:p>
      </w:sdtContent>
    </w:sdt>
    <w:sdt>
      <w:sdtPr>
        <w:id w:val="-349220267"/>
        <w:tag w:val="goog_rdk_1866"/>
      </w:sdtPr>
      <w:sdtContent>
        <w:p w:rsidR="00000000" w:rsidDel="00000000" w:rsidP="00000000" w:rsidRDefault="00000000" w:rsidRPr="00000000" w14:paraId="00000219">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712448710"/>
              <w:tag w:val="goog_rdk_1864"/>
            </w:sdtPr>
            <w:sdtContent>
              <w:del w:author="Anonymous" w:id="12" w:date="2025-08-29T06:22:43Z"/>
              <w:sdt>
                <w:sdtPr>
                  <w:id w:val="897867457"/>
                  <w:tag w:val="goog_rdk_186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Relevant Function:</w:delText>
                    </w:r>
                  </w:del>
                </w:sdtContent>
              </w:sdt>
              <w:del w:author="Anonymous" w:id="12" w:date="2025-08-29T06:22:43Z"/>
            </w:sdtContent>
          </w:sdt>
        </w:p>
      </w:sdtContent>
    </w:sdt>
    <w:sdt>
      <w:sdtPr>
        <w:id w:val="-134324948"/>
        <w:tag w:val="goog_rdk_1869"/>
      </w:sdtPr>
      <w:sdtContent>
        <w:p w:rsidR="00000000" w:rsidDel="00000000" w:rsidP="00000000" w:rsidRDefault="00000000" w:rsidRPr="00000000" w14:paraId="0000021A">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35243909"/>
              <w:tag w:val="goog_rdk_1867"/>
            </w:sdtPr>
            <w:sdtContent>
              <w:del w:author="Anonymous" w:id="12" w:date="2025-08-29T06:22:43Z"/>
              <w:sdt>
                <w:sdtPr>
                  <w:id w:val="316819104"/>
                  <w:tag w:val="goog_rdk_186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get_alternatives(rxcui)</w:delText>
                    </w:r>
                  </w:del>
                </w:sdtContent>
              </w:sdt>
              <w:del w:author="Anonymous" w:id="12" w:date="2025-08-29T06:22:43Z"/>
            </w:sdtContent>
          </w:sdt>
        </w:p>
      </w:sdtContent>
    </w:sdt>
    <w:sdt>
      <w:sdtPr>
        <w:id w:val="1498883317"/>
        <w:tag w:val="goog_rdk_1874"/>
      </w:sdtPr>
      <w:sdtContent>
        <w:p w:rsidR="00000000" w:rsidDel="00000000" w:rsidP="00000000" w:rsidRDefault="00000000" w:rsidRPr="00000000" w14:paraId="0000021B">
          <w:pPr>
            <w:numPr>
              <w:ilvl w:val="0"/>
              <w:numId w:val="11"/>
            </w:numPr>
            <w:spacing w:after="0" w:before="280" w:line="240" w:lineRule="auto"/>
            <w:ind w:left="720" w:hanging="360"/>
            <w:jc w:val="both"/>
            <w:rPr>
              <w:del w:author="Anonymous" w:id="12" w:date="2025-08-29T06:22:43Z"/>
              <w:rFonts w:ascii="Cambria" w:cs="Cambria" w:eastAsia="Cambria" w:hAnsi="Cambria"/>
              <w:color w:val="000000"/>
              <w:sz w:val="22"/>
              <w:szCs w:val="22"/>
            </w:rPr>
          </w:pPr>
          <w:sdt>
            <w:sdtPr>
              <w:id w:val="1791255776"/>
              <w:tag w:val="goog_rdk_1870"/>
            </w:sdtPr>
            <w:sdtContent>
              <w:del w:author="Anonymous" w:id="12" w:date="2025-08-29T06:22:43Z"/>
              <w:sdt>
                <w:sdtPr>
                  <w:id w:val="1145587402"/>
                  <w:tag w:val="goog_rdk_187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Step 1: Find </w:delText>
                    </w:r>
                  </w:del>
                </w:sdtContent>
              </w:sdt>
              <w:del w:author="Anonymous" w:id="12" w:date="2025-08-29T06:22:43Z">
                <w:sdt>
                  <w:sdtPr>
                    <w:id w:val="766860697"/>
                    <w:tag w:val="goog_rdk_1872"/>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ingredient-level RxCUI</w:delText>
                    </w:r>
                  </w:sdtContent>
                </w:sdt>
                <w:sdt>
                  <w:sdtPr>
                    <w:id w:val="870453586"/>
                    <w:tag w:val="goog_rdk_1873"/>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 using:</w:delText>
                    </w:r>
                  </w:sdtContent>
                </w:sdt>
              </w:del>
            </w:sdtContent>
          </w:sdt>
        </w:p>
      </w:sdtContent>
    </w:sdt>
    <w:sdt>
      <w:sdtPr>
        <w:id w:val="1757128258"/>
        <w:tag w:val="goog_rdk_1877"/>
      </w:sdtPr>
      <w:sdtContent>
        <w:p w:rsidR="00000000" w:rsidDel="00000000" w:rsidP="00000000" w:rsidRDefault="00000000" w:rsidRPr="00000000" w14:paraId="0000021C">
          <w:pPr>
            <w:numPr>
              <w:ilvl w:val="1"/>
              <w:numId w:val="11"/>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173155845"/>
              <w:tag w:val="goog_rdk_1875"/>
            </w:sdtPr>
            <w:sdtContent>
              <w:del w:author="Anonymous" w:id="12" w:date="2025-08-29T06:22:43Z"/>
              <w:sdt>
                <w:sdtPr>
                  <w:id w:val="-1855576992"/>
                  <w:tag w:val="goog_rdk_187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https://rxnav.nlm.nih.gov/REST/rxcui/&lt;rxcui&gt;/related.json?tty=IN</w:delText>
                    </w:r>
                  </w:del>
                </w:sdtContent>
              </w:sdt>
              <w:del w:author="Anonymous" w:id="12" w:date="2025-08-29T06:22:43Z"/>
            </w:sdtContent>
          </w:sdt>
        </w:p>
      </w:sdtContent>
    </w:sdt>
    <w:sdt>
      <w:sdtPr>
        <w:id w:val="992566991"/>
        <w:tag w:val="goog_rdk_1880"/>
      </w:sdtPr>
      <w:sdtContent>
        <w:p w:rsidR="00000000" w:rsidDel="00000000" w:rsidP="00000000" w:rsidRDefault="00000000" w:rsidRPr="00000000" w14:paraId="0000021D">
          <w:pPr>
            <w:numPr>
              <w:ilvl w:val="0"/>
              <w:numId w:val="11"/>
            </w:numPr>
            <w:spacing w:after="0" w:before="0" w:line="240" w:lineRule="auto"/>
            <w:ind w:left="720" w:hanging="360"/>
            <w:jc w:val="both"/>
            <w:rPr>
              <w:del w:author="Anonymous" w:id="12" w:date="2025-08-29T06:22:43Z"/>
              <w:rFonts w:ascii="Cambria" w:cs="Cambria" w:eastAsia="Cambria" w:hAnsi="Cambria"/>
              <w:color w:val="000000"/>
              <w:sz w:val="22"/>
              <w:szCs w:val="22"/>
            </w:rPr>
          </w:pPr>
          <w:sdt>
            <w:sdtPr>
              <w:id w:val="-938049542"/>
              <w:tag w:val="goog_rdk_1878"/>
            </w:sdtPr>
            <w:sdtContent>
              <w:del w:author="Anonymous" w:id="12" w:date="2025-08-29T06:22:43Z"/>
              <w:sdt>
                <w:sdtPr>
                  <w:id w:val="831256629"/>
                  <w:tag w:val="goog_rdk_187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Step 2: Use ingredient RxCUI to get branded drugs:</w:delText>
                    </w:r>
                  </w:del>
                </w:sdtContent>
              </w:sdt>
              <w:del w:author="Anonymous" w:id="12" w:date="2025-08-29T06:22:43Z"/>
            </w:sdtContent>
          </w:sdt>
        </w:p>
      </w:sdtContent>
    </w:sdt>
    <w:sdt>
      <w:sdtPr>
        <w:id w:val="1576290323"/>
        <w:tag w:val="goog_rdk_1883"/>
      </w:sdtPr>
      <w:sdtContent>
        <w:p w:rsidR="00000000" w:rsidDel="00000000" w:rsidP="00000000" w:rsidRDefault="00000000" w:rsidRPr="00000000" w14:paraId="0000021E">
          <w:pPr>
            <w:numPr>
              <w:ilvl w:val="1"/>
              <w:numId w:val="11"/>
            </w:numPr>
            <w:spacing w:after="0" w:before="0" w:line="240" w:lineRule="auto"/>
            <w:ind w:left="1440" w:hanging="360"/>
            <w:jc w:val="both"/>
            <w:rPr>
              <w:del w:author="Anonymous" w:id="12" w:date="2025-08-29T06:22:43Z"/>
              <w:rFonts w:ascii="Cambria" w:cs="Cambria" w:eastAsia="Cambria" w:hAnsi="Cambria"/>
              <w:color w:val="000000"/>
              <w:sz w:val="22"/>
              <w:szCs w:val="22"/>
            </w:rPr>
          </w:pPr>
          <w:sdt>
            <w:sdtPr>
              <w:id w:val="2074317468"/>
              <w:tag w:val="goog_rdk_1881"/>
            </w:sdtPr>
            <w:sdtContent>
              <w:del w:author="Anonymous" w:id="12" w:date="2025-08-29T06:22:43Z"/>
              <w:sdt>
                <w:sdtPr>
                  <w:id w:val="-1651011808"/>
                  <w:tag w:val="goog_rdk_188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https://rxnav.nlm.nih.gov/REST/rxcui/&lt;ingredient_rxcui&gt;/related.json?tty=SBD</w:delText>
                    </w:r>
                  </w:del>
                </w:sdtContent>
              </w:sdt>
              <w:del w:author="Anonymous" w:id="12" w:date="2025-08-29T06:22:43Z"/>
            </w:sdtContent>
          </w:sdt>
        </w:p>
      </w:sdtContent>
    </w:sdt>
    <w:sdt>
      <w:sdtPr>
        <w:id w:val="-1001181767"/>
        <w:tag w:val="goog_rdk_1886"/>
      </w:sdtPr>
      <w:sdtContent>
        <w:p w:rsidR="00000000" w:rsidDel="00000000" w:rsidP="00000000" w:rsidRDefault="00000000" w:rsidRPr="00000000" w14:paraId="0000021F">
          <w:pPr>
            <w:numPr>
              <w:ilvl w:val="0"/>
              <w:numId w:val="11"/>
            </w:numPr>
            <w:spacing w:after="280" w:before="0" w:line="240" w:lineRule="auto"/>
            <w:ind w:left="720" w:hanging="360"/>
            <w:jc w:val="both"/>
            <w:rPr>
              <w:del w:author="Anonymous" w:id="12" w:date="2025-08-29T06:22:43Z"/>
              <w:rFonts w:ascii="Cambria" w:cs="Cambria" w:eastAsia="Cambria" w:hAnsi="Cambria"/>
              <w:color w:val="000000"/>
              <w:sz w:val="22"/>
              <w:szCs w:val="22"/>
            </w:rPr>
          </w:pPr>
          <w:sdt>
            <w:sdtPr>
              <w:id w:val="1323976792"/>
              <w:tag w:val="goog_rdk_1884"/>
            </w:sdtPr>
            <w:sdtContent>
              <w:del w:author="Anonymous" w:id="12" w:date="2025-08-29T06:22:43Z"/>
              <w:sdt>
                <w:sdtPr>
                  <w:id w:val="295193924"/>
                  <w:tag w:val="goog_rdk_188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Output: List of alternative drug names (e.g., brands like Crocin, Tylenol, etc.)</w:delText>
                    </w:r>
                  </w:del>
                </w:sdtContent>
              </w:sdt>
              <w:del w:author="Anonymous" w:id="12" w:date="2025-08-29T06:22:43Z"/>
            </w:sdtContent>
          </w:sdt>
        </w:p>
      </w:sdtContent>
    </w:sdt>
    <w:sdt>
      <w:sdtPr>
        <w:id w:val="-1248532884"/>
        <w:tag w:val="goog_rdk_1889"/>
      </w:sdtPr>
      <w:sdtContent>
        <w:p w:rsidR="00000000" w:rsidDel="00000000" w:rsidP="00000000" w:rsidRDefault="00000000" w:rsidRPr="00000000" w14:paraId="00000220">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764541877"/>
              <w:tag w:val="goog_rdk_1887"/>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294255"/>
                      <wp:effectExtent b="0" l="0" r="0" t="0"/>
                      <wp:docPr id="206267986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510" cy="2294255"/>
                              </a:xfrm>
                              <a:prstGeom prst="rect"/>
                              <a:ln/>
                            </pic:spPr>
                          </pic:pic>
                        </a:graphicData>
                      </a:graphic>
                    </wp:inline>
                  </w:drawing>
                </w:r>
              </w:del>
              <w:sdt>
                <w:sdtPr>
                  <w:id w:val="-1520989022"/>
                  <w:tag w:val="goog_rdk_1888"/>
                </w:sdtPr>
                <w:sdtContent>
                  <w:del w:author="Anonymous" w:id="12" w:date="2025-08-29T06:22:43Z">
                    <w:r w:rsidDel="00000000" w:rsidR="00000000" w:rsidRPr="00000000">
                      <w:rPr>
                        <w:rtl w:val="0"/>
                      </w:rPr>
                    </w:r>
                  </w:del>
                </w:sdtContent>
              </w:sdt>
              <w:del w:author="Anonymous" w:id="12" w:date="2025-08-29T06:22:43Z"/>
            </w:sdtContent>
          </w:sdt>
        </w:p>
      </w:sdtContent>
    </w:sdt>
    <w:sdt>
      <w:sdtPr>
        <w:id w:val="-35161314"/>
        <w:tag w:val="goog_rdk_1895"/>
      </w:sdtPr>
      <w:sdtContent>
        <w:p w:rsidR="00000000" w:rsidDel="00000000" w:rsidP="00000000" w:rsidRDefault="00000000" w:rsidRPr="00000000" w14:paraId="00000221">
          <w:pPr>
            <w:spacing w:after="280" w:before="280" w:line="240" w:lineRule="auto"/>
            <w:jc w:val="both"/>
            <w:rPr>
              <w:ins w:author="Pujala Thanush" w:id="52" w:date="2025-08-13T09:42:01Z"/>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2098623964"/>
              <w:tag w:val="goog_rdk_1890"/>
            </w:sdtPr>
            <w:sdtContent>
              <w:del w:author="Anonymous" w:id="12" w:date="2025-08-29T06:22:43Z"/>
              <w:sdt>
                <w:sdtPr>
                  <w:id w:val="1821834345"/>
                  <w:tag w:val="goog_rdk_189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Python script extracts medicine names, dosages, and forms from user input using a medical NER model and regex fallback. It cleans drug names, fetches RxCUI identifiers from RxNorm API, retrieves correct dosage forms, and suggests branded alternatives. It also allows user interaction </w:delText>
                    </w:r>
                  </w:del>
                </w:sdtContent>
              </w:sdt>
              <w:del w:author="Anonymous" w:id="12" w:date="2025-08-29T06:22:43Z"/>
            </w:sdtContent>
          </w:sdt>
          <w:sdt>
            <w:sdtPr>
              <w:id w:val="659413169"/>
              <w:tag w:val="goog_rdk_1892"/>
            </w:sdtPr>
            <w:sdtContent>
              <w:ins w:author="Pujala Thanush" w:id="52" w:date="2025-08-13T09:42:01Z">
                <w:sdt>
                  <w:sdtPr>
                    <w:id w:val="-2049810260"/>
                    <w:tag w:val="goog_rdk_1893"/>
                  </w:sdtPr>
                  <w:sdtContent>
                    <w:del w:author="Anonymous" w:id="12" w:date="2025-08-29T06:22:43Z"/>
                  </w:sdtContent>
                </w:sdt>
              </w:ins>
              <w:sdt>
                <w:sdtPr>
                  <w:id w:val="-1036566968"/>
                  <w:tag w:val="goog_rdk_1894"/>
                </w:sdtPr>
                <w:sdtContent>
                  <w:ins w:author="Pujala Thanush" w:id="52" w:date="2025-08-13T09:42:01Z">
                    <w:del w:author="Anonymous" w:id="12" w:date="2025-08-29T06:22:43Z">
                      <w:r w:rsidDel="00000000" w:rsidR="00000000" w:rsidRPr="00000000">
                        <w:rPr>
                          <w:rtl w:val="0"/>
                        </w:rPr>
                      </w:r>
                    </w:del>
                  </w:ins>
                </w:sdtContent>
              </w:sdt>
              <w:ins w:author="Pujala Thanush" w:id="52" w:date="2025-08-13T09:42:01Z">
                <w:del w:author="Anonymous" w:id="12" w:date="2025-08-29T06:22:43Z"/>
              </w:ins>
            </w:sdtContent>
          </w:sdt>
        </w:p>
      </w:sdtContent>
    </w:sdt>
    <w:sdt>
      <w:sdtPr>
        <w:id w:val="-763129436"/>
        <w:tag w:val="goog_rdk_1899"/>
      </w:sdtPr>
      <w:sdtContent>
        <w:p w:rsidR="00000000" w:rsidDel="00000000" w:rsidP="00000000" w:rsidRDefault="00000000" w:rsidRPr="00000000" w14:paraId="00000222">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370219161"/>
              <w:tag w:val="goog_rdk_1897"/>
            </w:sdtPr>
            <w:sdtContent>
              <w:del w:author="Anonymous" w:id="12" w:date="2025-08-29T06:22:43Z"/>
              <w:sdt>
                <w:sdtPr>
                  <w:id w:val="1954940974"/>
                  <w:tag w:val="goog_rdk_189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through the console for real-time processing based on entered medication details and patient age.</w:delText>
                    </w:r>
                  </w:del>
                </w:sdtContent>
              </w:sdt>
              <w:del w:author="Anonymous" w:id="12" w:date="2025-08-29T06:22:43Z"/>
            </w:sdtContent>
          </w:sdt>
        </w:p>
      </w:sdtContent>
    </w:sdt>
    <w:sdt>
      <w:sdtPr>
        <w:id w:val="-660274922"/>
        <w:tag w:val="goog_rdk_1902"/>
      </w:sdtPr>
      <w:sdtContent>
        <w:p w:rsidR="00000000" w:rsidDel="00000000" w:rsidP="00000000" w:rsidRDefault="00000000" w:rsidRPr="00000000" w14:paraId="00000223">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sz w:val="22"/>
                  <w:szCs w:val="22"/>
                </w:rPr>
              </w:rPrChange>
            </w:rPr>
          </w:pPr>
          <w:sdt>
            <w:sdtPr>
              <w:id w:val="-2055912418"/>
              <w:tag w:val="goog_rdk_1900"/>
            </w:sdtPr>
            <w:sdtContent>
              <w:del w:author="Anonymous" w:id="12" w:date="2025-08-29T06:22:43Z"/>
              <w:sdt>
                <w:sdtPr>
                  <w:id w:val="-368101172"/>
                  <w:tag w:val="goog_rdk_1901"/>
                </w:sdtPr>
                <w:sdtContent>
                  <w:del w:author="Anonymous" w:id="12" w:date="2025-08-29T06:22:43Z">
                    <w:r w:rsidDel="00000000" w:rsidR="00000000" w:rsidRPr="00000000">
                      <w:rPr>
                        <w:rtl w:val="0"/>
                      </w:rPr>
                    </w:r>
                  </w:del>
                </w:sdtContent>
              </w:sdt>
              <w:del w:author="Anonymous" w:id="12" w:date="2025-08-29T06:22:43Z"/>
            </w:sdtContent>
          </w:sdt>
        </w:p>
      </w:sdtContent>
    </w:sdt>
    <w:sdt>
      <w:sdtPr>
        <w:id w:val="-1048160957"/>
        <w:tag w:val="goog_rdk_1905"/>
      </w:sdtPr>
      <w:sdtContent>
        <w:p w:rsidR="00000000" w:rsidDel="00000000" w:rsidP="00000000" w:rsidRDefault="00000000" w:rsidRPr="00000000" w14:paraId="00000224">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282548081"/>
              <w:tag w:val="goog_rdk_1903"/>
            </w:sdtPr>
            <w:sdtContent>
              <w:del w:author="Anonymous" w:id="12" w:date="2025-08-29T06:22:43Z"/>
              <w:sdt>
                <w:sdtPr>
                  <w:id w:val="-1522788283"/>
                  <w:tag w:val="goog_rdk_190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Milestone 4: Backend and Frontend Development</w:delText>
                    </w:r>
                  </w:del>
                </w:sdtContent>
              </w:sdt>
              <w:del w:author="Anonymous" w:id="12" w:date="2025-08-29T06:22:43Z"/>
            </w:sdtContent>
          </w:sdt>
        </w:p>
      </w:sdtContent>
    </w:sdt>
    <w:sdt>
      <w:sdtPr>
        <w:id w:val="-1887874255"/>
        <w:tag w:val="goog_rdk_1908"/>
      </w:sdtPr>
      <w:sdtContent>
        <w:p w:rsidR="00000000" w:rsidDel="00000000" w:rsidP="00000000" w:rsidRDefault="00000000" w:rsidRPr="00000000" w14:paraId="00000225">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55252059"/>
              <w:tag w:val="goog_rdk_1906"/>
            </w:sdtPr>
            <w:sdtContent>
              <w:del w:author="Anonymous" w:id="12" w:date="2025-08-29T06:22:43Z"/>
              <w:sdt>
                <w:sdtPr>
                  <w:id w:val="-1875805461"/>
                  <w:tag w:val="goog_rdk_190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milestone establishes the complete application pipeline from backend logic to frontend accessibility.</w:delText>
                    </w:r>
                  </w:del>
                </w:sdtContent>
              </w:sdt>
              <w:del w:author="Anonymous" w:id="12" w:date="2025-08-29T06:22:43Z"/>
            </w:sdtContent>
          </w:sdt>
        </w:p>
      </w:sdtContent>
    </w:sdt>
    <w:sdt>
      <w:sdtPr>
        <w:id w:val="1133397005"/>
        <w:tag w:val="goog_rdk_1912"/>
      </w:sdtPr>
      <w:sdtContent>
        <w:p w:rsidR="00000000" w:rsidDel="00000000" w:rsidP="00000000" w:rsidRDefault="00000000" w:rsidRPr="00000000" w14:paraId="00000226">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363631306"/>
              <w:tag w:val="goog_rdk_1909"/>
            </w:sdtPr>
            <w:sdtContent>
              <w:del w:author="Anonymous" w:id="12" w:date="2025-08-29T06:22:43Z"/>
              <w:sdt>
                <w:sdtPr>
                  <w:id w:val="-2068383530"/>
                  <w:tag w:val="goog_rdk_191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Activity 4.1: FastAPI</w:delText>
                    </w:r>
                  </w:del>
                </w:sdtContent>
              </w:sdt>
              <w:del w:author="Anonymous" w:id="12" w:date="2025-08-29T06:22:43Z">
                <w:sdt>
                  <w:sdtPr>
                    <w:id w:val="1292296588"/>
                    <w:tag w:val="goog_rdk_1911"/>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 Backend</w:delText>
                    </w:r>
                  </w:sdtContent>
                </w:sdt>
              </w:del>
            </w:sdtContent>
          </w:sdt>
        </w:p>
      </w:sdtContent>
    </w:sdt>
    <w:sdt>
      <w:sdtPr>
        <w:id w:val="-2074911449"/>
        <w:tag w:val="goog_rdk_1915"/>
      </w:sdtPr>
      <w:sdtContent>
        <w:p w:rsidR="00000000" w:rsidDel="00000000" w:rsidP="00000000" w:rsidRDefault="00000000" w:rsidRPr="00000000" w14:paraId="00000227">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090223164"/>
              <w:tag w:val="goog_rdk_1913"/>
            </w:sdtPr>
            <w:sdtContent>
              <w:del w:author="Anonymous" w:id="12" w:date="2025-08-29T06:22:43Z"/>
              <w:sdt>
                <w:sdtPr>
                  <w:id w:val="1502872134"/>
                  <w:tag w:val="goog_rdk_191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The backend is built using FastAPI, a high-performance web framework. It exposes two key API endpoints:</w:delText>
                    </w:r>
                  </w:del>
                </w:sdtContent>
              </w:sdt>
              <w:del w:author="Anonymous" w:id="12" w:date="2025-08-29T06:22:43Z"/>
            </w:sdtContent>
          </w:sdt>
        </w:p>
      </w:sdtContent>
    </w:sdt>
    <w:sdt>
      <w:sdtPr>
        <w:id w:val="-1999961815"/>
        <w:tag w:val="goog_rdk_1919"/>
      </w:sdtPr>
      <w:sdtContent>
        <w:p w:rsidR="00000000" w:rsidDel="00000000" w:rsidP="00000000" w:rsidRDefault="00000000" w:rsidRPr="00000000" w14:paraId="00000228">
          <w:pPr>
            <w:numPr>
              <w:ilvl w:val="0"/>
              <w:numId w:val="12"/>
            </w:numPr>
            <w:spacing w:after="280" w:before="280" w:line="240" w:lineRule="auto"/>
            <w:ind w:left="720" w:hanging="360"/>
            <w:jc w:val="both"/>
            <w:rPr>
              <w:del w:author="Anonymous" w:id="12" w:date="2025-08-29T06:22:43Z"/>
              <w:rFonts w:ascii="Cambria" w:cs="Cambria" w:eastAsia="Cambria" w:hAnsi="Cambria"/>
              <w:color w:val="000000"/>
              <w:sz w:val="22"/>
              <w:szCs w:val="22"/>
            </w:rPr>
          </w:pPr>
          <w:sdt>
            <w:sdtPr>
              <w:id w:val="-1690546563"/>
              <w:tag w:val="goog_rdk_1916"/>
            </w:sdtPr>
            <w:sdtContent>
              <w:del w:author="Anonymous" w:id="12" w:date="2025-08-29T06:22:43Z"/>
              <w:sdt>
                <w:sdtPr>
                  <w:id w:val="-426211519"/>
                  <w:tag w:val="goog_rdk_191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/check_interactions</w:delText>
                    </w:r>
                  </w:del>
                </w:sdtContent>
              </w:sdt>
              <w:del w:author="Anonymous" w:id="12" w:date="2025-08-29T06:22:43Z">
                <w:sdt>
                  <w:sdtPr>
                    <w:id w:val="-972464846"/>
                    <w:tag w:val="goog_rdk_191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br w:type="textWrapping"/>
                      <w:delText xml:space="preserve">Takes a prescription text, uses IBM Watson NLU for natural language understanding, extracts drug names, maps them to standardized RxCUIs, and checks for potential drug-drug interactions using a preloaded dataset (ddi_mapped_with_rxcui.csv). It then returns detailed interaction alerts including natural language explanations powered by IBM's NLU.</w:delText>
                    </w:r>
                  </w:sdtContent>
                </w:sdt>
              </w:del>
            </w:sdtContent>
          </w:sdt>
        </w:p>
      </w:sdtContent>
    </w:sdt>
    <w:sdt>
      <w:sdtPr>
        <w:id w:val="-1943518564"/>
        <w:tag w:val="goog_rdk_1922"/>
      </w:sdtPr>
      <w:sdtContent>
        <w:p w:rsidR="00000000" w:rsidDel="00000000" w:rsidP="00000000" w:rsidRDefault="00000000" w:rsidRPr="00000000" w14:paraId="00000229">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516498807"/>
              <w:tag w:val="goog_rdk_1920"/>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drawing>
                    <wp:inline distB="0" distT="0" distL="0" distR="0">
                      <wp:extent cx="5731510" cy="2294255"/>
                      <wp:effectExtent b="0" l="0" r="0" t="0"/>
                      <wp:docPr id="206267986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510" cy="2294255"/>
                              </a:xfrm>
                              <a:prstGeom prst="rect"/>
                              <a:ln/>
                            </pic:spPr>
                          </pic:pic>
                        </a:graphicData>
                      </a:graphic>
                    </wp:inline>
                  </w:drawing>
                </w:r>
              </w:del>
              <w:sdt>
                <w:sdtPr>
                  <w:id w:val="893178542"/>
                  <w:tag w:val="goog_rdk_1921"/>
                </w:sdtPr>
                <w:sdtContent>
                  <w:del w:author="Anonymous" w:id="12" w:date="2025-08-29T06:22:43Z">
                    <w:r w:rsidDel="00000000" w:rsidR="00000000" w:rsidRPr="00000000">
                      <w:rPr>
                        <w:rtl w:val="0"/>
                      </w:rPr>
                    </w:r>
                  </w:del>
                </w:sdtContent>
              </w:sdt>
              <w:del w:author="Anonymous" w:id="12" w:date="2025-08-29T06:22:43Z"/>
            </w:sdtContent>
          </w:sdt>
        </w:p>
      </w:sdtContent>
    </w:sdt>
    <w:sdt>
      <w:sdtPr>
        <w:id w:val="-177890848"/>
        <w:tag w:val="goog_rdk_1926"/>
      </w:sdtPr>
      <w:sdtContent>
        <w:p w:rsidR="00000000" w:rsidDel="00000000" w:rsidP="00000000" w:rsidRDefault="00000000" w:rsidRPr="00000000" w14:paraId="0000022A">
          <w:pPr>
            <w:numPr>
              <w:ilvl w:val="0"/>
              <w:numId w:val="12"/>
            </w:numPr>
            <w:spacing w:after="280" w:before="280" w:line="240" w:lineRule="auto"/>
            <w:ind w:left="720" w:hanging="360"/>
            <w:jc w:val="both"/>
            <w:rPr>
              <w:del w:author="Anonymous" w:id="12" w:date="2025-08-29T06:22:43Z"/>
              <w:rFonts w:ascii="Cambria" w:cs="Cambria" w:eastAsia="Cambria" w:hAnsi="Cambria"/>
              <w:color w:val="000000"/>
              <w:sz w:val="22"/>
              <w:szCs w:val="22"/>
            </w:rPr>
          </w:pPr>
          <w:sdt>
            <w:sdtPr>
              <w:id w:val="-418550248"/>
              <w:tag w:val="goog_rdk_1923"/>
            </w:sdtPr>
            <w:sdtContent>
              <w:del w:author="Anonymous" w:id="12" w:date="2025-08-29T06:22:43Z"/>
              <w:sdt>
                <w:sdtPr>
                  <w:id w:val="-445939947"/>
                  <w:tag w:val="goog_rdk_192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/check_dosage</w:delText>
                    </w:r>
                  </w:del>
                </w:sdtContent>
              </w:sdt>
              <w:del w:author="Anonymous" w:id="12" w:date="2025-08-29T06:22:43Z">
                <w:sdt>
                  <w:sdtPr>
                    <w:id w:val="1047345571"/>
                    <w:tag w:val="goog_rdk_192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br w:type="textWrapping"/>
                      <w:delText xml:space="preserve">Accepts a prescription text and patient's age. It extracts medicine names and dosages, then compares them with recommended values. If incorrect, the system suggests adjustments and safe alternatives.</w:delText>
                    </w:r>
                  </w:sdtContent>
                </w:sdt>
              </w:del>
            </w:sdtContent>
          </w:sdt>
        </w:p>
      </w:sdtContent>
    </w:sdt>
    <w:sdt>
      <w:sdtPr>
        <w:id w:val="1119846822"/>
        <w:tag w:val="goog_rdk_1929"/>
      </w:sdtPr>
      <w:sdtContent>
        <w:p w:rsidR="00000000" w:rsidDel="00000000" w:rsidP="00000000" w:rsidRDefault="00000000" w:rsidRPr="00000000" w14:paraId="0000022B">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676221970"/>
              <w:tag w:val="goog_rdk_1927"/>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294255"/>
                      <wp:effectExtent b="0" l="0" r="0" t="0"/>
                      <wp:docPr id="206267986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510" cy="2294255"/>
                              </a:xfrm>
                              <a:prstGeom prst="rect"/>
                              <a:ln/>
                            </pic:spPr>
                          </pic:pic>
                        </a:graphicData>
                      </a:graphic>
                    </wp:inline>
                  </w:drawing>
                </w:r>
              </w:del>
              <w:sdt>
                <w:sdtPr>
                  <w:id w:val="212785717"/>
                  <w:tag w:val="goog_rdk_1928"/>
                </w:sdtPr>
                <w:sdtContent>
                  <w:del w:author="Anonymous" w:id="12" w:date="2025-08-29T06:22:43Z">
                    <w:r w:rsidDel="00000000" w:rsidR="00000000" w:rsidRPr="00000000">
                      <w:rPr>
                        <w:rtl w:val="0"/>
                      </w:rPr>
                    </w:r>
                  </w:del>
                </w:sdtContent>
              </w:sdt>
              <w:del w:author="Anonymous" w:id="12" w:date="2025-08-29T06:22:43Z"/>
            </w:sdtContent>
          </w:sdt>
        </w:p>
      </w:sdtContent>
    </w:sdt>
    <w:sdt>
      <w:sdtPr>
        <w:id w:val="1420731123"/>
        <w:tag w:val="goog_rdk_1932"/>
      </w:sdtPr>
      <w:sdtContent>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576360945"/>
              <w:tag w:val="goog_rdk_1930"/>
            </w:sdtPr>
            <w:sdtContent>
              <w:del w:author="Anonymous" w:id="12" w:date="2025-08-29T06:22:43Z"/>
              <w:sdt>
                <w:sdtPr>
                  <w:id w:val="1343320028"/>
                  <w:tag w:val="goog_rdk_1931"/>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Both endpoints handle error cases robustly using FastAPI's HTTP exception system, and data models are defined using pydantic.BaseModel for validation and clarity.</w:delText>
                    </w:r>
                  </w:del>
                </w:sdtContent>
              </w:sdt>
              <w:del w:author="Anonymous" w:id="12" w:date="2025-08-29T06:22:43Z"/>
            </w:sdtContent>
          </w:sdt>
        </w:p>
      </w:sdtContent>
    </w:sdt>
    <w:sdt>
      <w:sdtPr>
        <w:id w:val="1230926863"/>
        <w:tag w:val="goog_rdk_1935"/>
      </w:sdtPr>
      <w:sdtContent>
        <w:p w:rsidR="00000000" w:rsidDel="00000000" w:rsidP="00000000" w:rsidRDefault="00000000" w:rsidRPr="00000000" w14:paraId="0000022D">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503329021"/>
              <w:tag w:val="goog_rdk_1933"/>
            </w:sdtPr>
            <w:sdtContent>
              <w:del w:author="Anonymous" w:id="12" w:date="2025-08-29T06:22:43Z"/>
              <w:sdt>
                <w:sdtPr>
                  <w:id w:val="-1584343456"/>
                  <w:tag w:val="goog_rdk_193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To run your FastAPI app, use the following command in your terminal (from the directory where your main.py file is located):</w:delText>
                    </w:r>
                  </w:del>
                </w:sdtContent>
              </w:sdt>
              <w:del w:author="Anonymous" w:id="12" w:date="2025-08-29T06:22:43Z"/>
            </w:sdtContent>
          </w:sdt>
        </w:p>
      </w:sdtContent>
    </w:sdt>
    <w:sdt>
      <w:sdtPr>
        <w:id w:val="1749327922"/>
        <w:tag w:val="goog_rdk_1938"/>
      </w:sdtPr>
      <w:sdtContent>
        <w:p w:rsidR="00000000" w:rsidDel="00000000" w:rsidP="00000000" w:rsidRDefault="00000000" w:rsidRPr="00000000" w14:paraId="0000022E">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2103277443"/>
              <w:tag w:val="goog_rdk_1936"/>
            </w:sdtPr>
            <w:sdtContent>
              <w:del w:author="Anonymous" w:id="12" w:date="2025-08-29T06:22:43Z"/>
              <w:sdt>
                <w:sdtPr>
                  <w:id w:val="-306018868"/>
                  <w:tag w:val="goog_rdk_193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uvicorn api:app –reload</w:delText>
                    </w:r>
                  </w:del>
                </w:sdtContent>
              </w:sdt>
              <w:del w:author="Anonymous" w:id="12" w:date="2025-08-29T06:22:43Z"/>
            </w:sdtContent>
          </w:sdt>
        </w:p>
      </w:sdtContent>
    </w:sdt>
    <w:sdt>
      <w:sdtPr>
        <w:id w:val="1878003707"/>
        <w:tag w:val="goog_rdk_1941"/>
      </w:sdtPr>
      <w:sdtContent>
        <w:p w:rsidR="00000000" w:rsidDel="00000000" w:rsidP="00000000" w:rsidRDefault="00000000" w:rsidRPr="00000000" w14:paraId="0000022F">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543051464"/>
              <w:tag w:val="goog_rdk_1939"/>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4102100" cy="2882900"/>
                      <wp:effectExtent b="0" l="0" r="0" t="0"/>
                      <wp:docPr id="206267983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102100" cy="2882900"/>
                              </a:xfrm>
                              <a:prstGeom prst="rect"/>
                              <a:ln/>
                            </pic:spPr>
                          </pic:pic>
                        </a:graphicData>
                      </a:graphic>
                    </wp:inline>
                  </w:drawing>
                </w:r>
              </w:del>
              <w:sdt>
                <w:sdtPr>
                  <w:id w:val="-1033832896"/>
                  <w:tag w:val="goog_rdk_1940"/>
                </w:sdtPr>
                <w:sdtContent>
                  <w:del w:author="Anonymous" w:id="12" w:date="2025-08-29T06:22:43Z">
                    <w:r w:rsidDel="00000000" w:rsidR="00000000" w:rsidRPr="00000000">
                      <w:rPr>
                        <w:rtl w:val="0"/>
                      </w:rPr>
                    </w:r>
                  </w:del>
                </w:sdtContent>
              </w:sdt>
              <w:del w:author="Anonymous" w:id="12" w:date="2025-08-29T06:22:43Z"/>
            </w:sdtContent>
          </w:sdt>
        </w:p>
      </w:sdtContent>
    </w:sdt>
    <w:sdt>
      <w:sdtPr>
        <w:id w:val="968803657"/>
        <w:tag w:val="goog_rdk_1944"/>
      </w:sdtPr>
      <w:sdtContent>
        <w:p w:rsidR="00000000" w:rsidDel="00000000" w:rsidP="00000000" w:rsidRDefault="00000000" w:rsidRPr="00000000" w14:paraId="00000230">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226899353"/>
              <w:tag w:val="goog_rdk_1942"/>
            </w:sdtPr>
            <w:sdtContent>
              <w:del w:author="Anonymous" w:id="12" w:date="2025-08-29T06:22:43Z"/>
              <w:sdt>
                <w:sdtPr>
                  <w:id w:val="-1678716889"/>
                  <w:tag w:val="goog_rdk_194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Fig. Make sure you see this message to ensure your fastapi routes are working and active.</w:delText>
                    </w:r>
                  </w:del>
                </w:sdtContent>
              </w:sdt>
              <w:del w:author="Anonymous" w:id="12" w:date="2025-08-29T06:22:43Z"/>
            </w:sdtContent>
          </w:sdt>
        </w:p>
      </w:sdtContent>
    </w:sdt>
    <w:sdt>
      <w:sdtPr>
        <w:id w:val="-612071979"/>
        <w:tag w:val="goog_rdk_1947"/>
      </w:sdtPr>
      <w:sdtContent>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1015067600"/>
              <w:tag w:val="goog_rdk_1945"/>
            </w:sdtPr>
            <w:sdtContent>
              <w:del w:author="Anonymous" w:id="12" w:date="2025-08-29T06:22:43Z"/>
              <w:sdt>
                <w:sdtPr>
                  <w:id w:val="1323954615"/>
                  <w:tag w:val="goog_rdk_194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After running, open your browser and go to:</w:delText>
                    </w:r>
                  </w:del>
                </w:sdtContent>
              </w:sdt>
              <w:del w:author="Anonymous" w:id="12" w:date="2025-08-29T06:22:43Z"/>
            </w:sdtContent>
          </w:sdt>
        </w:p>
      </w:sdtContent>
    </w:sdt>
    <w:sdt>
      <w:sdtPr>
        <w:id w:val="-489143361"/>
        <w:tag w:val="goog_rdk_1952"/>
      </w:sdtPr>
      <w:sdtContent>
        <w:p w:rsidR="00000000" w:rsidDel="00000000" w:rsidP="00000000" w:rsidRDefault="00000000" w:rsidRPr="00000000" w14:paraId="000002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97178897"/>
              <w:tag w:val="goog_rdk_1948"/>
            </w:sdtPr>
            <w:sdtContent>
              <w:del w:author="Anonymous" w:id="12" w:date="2025-08-29T06:22:43Z"/>
              <w:sdt>
                <w:sdtPr>
                  <w:id w:val="-351388115"/>
                  <w:tag w:val="goog_rdk_194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Swagger docs: </w:delText>
                    </w:r>
                  </w:del>
                </w:sdtContent>
              </w:sdt>
              <w:del w:author="Anonymous" w:id="12" w:date="2025-08-29T06:22:43Z">
                <w:r w:rsidDel="00000000" w:rsidR="00000000" w:rsidRPr="00000000">
                  <w:fldChar w:fldCharType="begin"/>
                </w:r>
                <w:r w:rsidDel="00000000" w:rsidR="00000000" w:rsidRPr="00000000">
                  <w:delInstrText xml:space="preserve">HYPERLINK "http://127.0.0.1:8000/docs"</w:delInstrText>
                </w:r>
                <w:r w:rsidDel="00000000" w:rsidR="00000000" w:rsidRPr="00000000">
                  <w:fldChar w:fldCharType="separate"/>
                </w:r>
                <w:sdt>
                  <w:sdtPr>
                    <w:id w:val="1442403308"/>
                    <w:tag w:val="goog_rdk_195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http://127.0.0.1:8000/docs</w:delText>
                    </w:r>
                  </w:sdtContent>
                </w:sdt>
                <w:r w:rsidDel="00000000" w:rsidR="00000000" w:rsidRPr="00000000">
                  <w:fldChar w:fldCharType="end"/>
                </w:r>
                <w:sdt>
                  <w:sdtPr>
                    <w:id w:val="-1502849751"/>
                    <w:tag w:val="goog_rdk_1951"/>
                  </w:sdtPr>
                  <w:sdtContent>
                    <w:r w:rsidDel="00000000" w:rsidR="00000000" w:rsidRPr="00000000">
                      <w:rPr>
                        <w:rtl w:val="0"/>
                      </w:rPr>
                    </w:r>
                  </w:sdtContent>
                </w:sdt>
              </w:del>
            </w:sdtContent>
          </w:sdt>
        </w:p>
      </w:sdtContent>
    </w:sdt>
    <w:sdt>
      <w:sdtPr>
        <w:id w:val="-1502154244"/>
        <w:tag w:val="goog_rdk_1957"/>
      </w:sdtPr>
      <w:sdtContent>
        <w:p w:rsidR="00000000" w:rsidDel="00000000" w:rsidP="00000000" w:rsidRDefault="00000000" w:rsidRPr="00000000" w14:paraId="000002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441851374"/>
              <w:tag w:val="goog_rdk_1953"/>
            </w:sdtPr>
            <w:sdtContent>
              <w:del w:author="Anonymous" w:id="12" w:date="2025-08-29T06:22:43Z"/>
              <w:sdt>
                <w:sdtPr>
                  <w:id w:val="1100922564"/>
                  <w:tag w:val="goog_rdk_1954"/>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Redoc: </w:delText>
                    </w:r>
                  </w:del>
                </w:sdtContent>
              </w:sdt>
              <w:del w:author="Anonymous" w:id="12" w:date="2025-08-29T06:22:43Z">
                <w:r w:rsidDel="00000000" w:rsidR="00000000" w:rsidRPr="00000000">
                  <w:fldChar w:fldCharType="begin"/>
                </w:r>
                <w:r w:rsidDel="00000000" w:rsidR="00000000" w:rsidRPr="00000000">
                  <w:delInstrText xml:space="preserve">HYPERLINK "http://127.0.0.1:8000/redoc"</w:delInstrText>
                </w:r>
                <w:r w:rsidDel="00000000" w:rsidR="00000000" w:rsidRPr="00000000">
                  <w:fldChar w:fldCharType="separate"/>
                </w:r>
                <w:sdt>
                  <w:sdtPr>
                    <w:id w:val="2096624676"/>
                    <w:tag w:val="goog_rdk_1955"/>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http://127.0.0.1:8000/redoc</w:delText>
                    </w:r>
                  </w:sdtContent>
                </w:sdt>
                <w:r w:rsidDel="00000000" w:rsidR="00000000" w:rsidRPr="00000000">
                  <w:fldChar w:fldCharType="end"/>
                </w:r>
                <w:sdt>
                  <w:sdtPr>
                    <w:id w:val="-735335795"/>
                    <w:tag w:val="goog_rdk_1956"/>
                  </w:sdtPr>
                  <w:sdtContent>
                    <w:r w:rsidDel="00000000" w:rsidR="00000000" w:rsidRPr="00000000">
                      <w:rPr>
                        <w:rtl w:val="0"/>
                      </w:rPr>
                    </w:r>
                  </w:sdtContent>
                </w:sdt>
              </w:del>
            </w:sdtContent>
          </w:sdt>
        </w:p>
      </w:sdtContent>
    </w:sdt>
    <w:sdt>
      <w:sdtPr>
        <w:id w:val="-212817296"/>
        <w:tag w:val="goog_rdk_1960"/>
      </w:sdtPr>
      <w:sdtContent>
        <w:p w:rsidR="00000000" w:rsidDel="00000000" w:rsidP="00000000" w:rsidRDefault="00000000" w:rsidRPr="00000000" w14:paraId="00000234">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933057464"/>
              <w:tag w:val="goog_rdk_1958"/>
            </w:sdtPr>
            <w:sdtContent>
              <w:del w:author="Anonymous" w:id="12" w:date="2025-08-29T06:22:43Z"/>
              <w:sdt>
                <w:sdtPr>
                  <w:id w:val="179403392"/>
                  <w:tag w:val="goog_rdk_1959"/>
                </w:sdtPr>
                <w:sdtContent>
                  <w:del w:author="Anonymous" w:id="12" w:date="2025-08-29T06:22:43Z">
                    <w:r w:rsidDel="00000000" w:rsidR="00000000" w:rsidRPr="00000000">
                      <w:rPr>
                        <w:rtl w:val="0"/>
                      </w:rPr>
                    </w:r>
                  </w:del>
                </w:sdtContent>
              </w:sdt>
              <w:del w:author="Anonymous" w:id="12" w:date="2025-08-29T06:22:43Z"/>
            </w:sdtContent>
          </w:sdt>
        </w:p>
      </w:sdtContent>
    </w:sdt>
    <w:sdt>
      <w:sdtPr>
        <w:id w:val="-448821161"/>
        <w:tag w:val="goog_rdk_1965"/>
      </w:sdtPr>
      <w:sdtContent>
        <w:p w:rsidR="00000000" w:rsidDel="00000000" w:rsidP="00000000" w:rsidRDefault="00000000" w:rsidRPr="00000000" w14:paraId="00000235">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rPr>
              </w:rPrChange>
            </w:rPr>
          </w:pPr>
          <w:sdt>
            <w:sdtPr>
              <w:id w:val="2093241045"/>
              <w:tag w:val="goog_rdk_1961"/>
            </w:sdtPr>
            <w:sdtContent>
              <w:del w:author="Anonymous" w:id="12" w:date="2025-08-29T06:22:43Z"/>
              <w:sdt>
                <w:sdtPr>
                  <w:id w:val="-1215681653"/>
                  <w:tag w:val="goog_rdk_196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Activity 4.2: </w:delText>
                    </w:r>
                  </w:del>
                </w:sdtContent>
              </w:sdt>
              <w:del w:author="Anonymous" w:id="12" w:date="2025-08-29T06:22:43Z">
                <w:sdt>
                  <w:sdtPr>
                    <w:id w:val="1216307211"/>
                    <w:tag w:val="goog_rdk_1963"/>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color w:val="000000"/>
                          </w:rPr>
                        </w:rPrChange>
                      </w:rPr>
                      <w:delText xml:space="preserve">Streamlit Frontend</w:delText>
                    </w:r>
                  </w:sdtContent>
                </w:sdt>
                <w:sdt>
                  <w:sdtPr>
                    <w:id w:val="-516363127"/>
                    <w:tag w:val="goog_rdk_1964"/>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rPr>
                        </w:rPrChange>
                      </w:rPr>
                      <w:delText xml:space="preserve">   </w:delText>
                    </w:r>
                  </w:sdtContent>
                </w:sdt>
              </w:del>
            </w:sdtContent>
          </w:sdt>
        </w:p>
      </w:sdtContent>
    </w:sdt>
    <w:sdt>
      <w:sdtPr>
        <w:id w:val="1646289471"/>
        <w:tag w:val="goog_rdk_1968"/>
      </w:sdtPr>
      <w:sdtContent>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pPr>
          <w:sdt>
            <w:sdtPr>
              <w:id w:val="28688751"/>
              <w:tag w:val="goog_rdk_1966"/>
            </w:sdtPr>
            <w:sdtContent>
              <w:del w:author="Anonymous" w:id="12" w:date="2025-08-29T06:22:43Z"/>
              <w:sdt>
                <w:sdtPr>
                  <w:id w:val="671846247"/>
                  <w:tag w:val="goog_rdk_196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This activity involves building a simple and interactive user interface (UI) using Streamlit, a Python framework designed to create data apps and dashboards quickly. The frontend allows users to:</w:delText>
                    </w:r>
                  </w:del>
                </w:sdtContent>
              </w:sdt>
              <w:del w:author="Anonymous" w:id="12" w:date="2025-08-29T06:22:43Z"/>
            </w:sdtContent>
          </w:sdt>
        </w:p>
      </w:sdtContent>
    </w:sdt>
    <w:sdt>
      <w:sdtPr>
        <w:id w:val="913314273"/>
        <w:tag w:val="goog_rdk_1971"/>
      </w:sdtPr>
      <w:sdtContent>
        <w:p w:rsidR="00000000" w:rsidDel="00000000" w:rsidP="00000000" w:rsidRDefault="00000000" w:rsidRPr="00000000" w14:paraId="000002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385725443"/>
              <w:tag w:val="goog_rdk_1969"/>
            </w:sdtPr>
            <w:sdtContent>
              <w:del w:author="Anonymous" w:id="12" w:date="2025-08-29T06:22:43Z"/>
              <w:sdt>
                <w:sdtPr>
                  <w:id w:val="1137153589"/>
                  <w:tag w:val="goog_rdk_197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Enter medication prescription text.</w:delText>
                    </w:r>
                  </w:del>
                </w:sdtContent>
              </w:sdt>
              <w:del w:author="Anonymous" w:id="12" w:date="2025-08-29T06:22:43Z"/>
            </w:sdtContent>
          </w:sdt>
        </w:p>
      </w:sdtContent>
    </w:sdt>
    <w:sdt>
      <w:sdtPr>
        <w:id w:val="-1089221850"/>
        <w:tag w:val="goog_rdk_1974"/>
      </w:sdtPr>
      <w:sdtContent>
        <w:p w:rsidR="00000000" w:rsidDel="00000000" w:rsidP="00000000" w:rsidRDefault="00000000" w:rsidRPr="00000000" w14:paraId="000002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777149942"/>
              <w:tag w:val="goog_rdk_1972"/>
            </w:sdtPr>
            <w:sdtContent>
              <w:del w:author="Anonymous" w:id="12" w:date="2025-08-29T06:22:43Z"/>
              <w:sdt>
                <w:sdtPr>
                  <w:id w:val="-584819751"/>
                  <w:tag w:val="goog_rdk_197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Submit the input to the backend FastAPI endpoints you developed (for interaction and dosage checking).</w:delText>
                    </w:r>
                  </w:del>
                </w:sdtContent>
              </w:sdt>
              <w:del w:author="Anonymous" w:id="12" w:date="2025-08-29T06:22:43Z"/>
            </w:sdtContent>
          </w:sdt>
        </w:p>
      </w:sdtContent>
    </w:sdt>
    <w:sdt>
      <w:sdtPr>
        <w:id w:val="816299746"/>
        <w:tag w:val="goog_rdk_1977"/>
      </w:sdtPr>
      <w:sdtContent>
        <w:p w:rsidR="00000000" w:rsidDel="00000000" w:rsidP="00000000" w:rsidRDefault="00000000" w:rsidRPr="00000000" w14:paraId="000002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022164481"/>
              <w:tag w:val="goog_rdk_1975"/>
            </w:sdtPr>
            <w:sdtContent>
              <w:del w:author="Anonymous" w:id="12" w:date="2025-08-29T06:22:43Z"/>
              <w:sdt>
                <w:sdtPr>
                  <w:id w:val="-1900966383"/>
                  <w:tag w:val="goog_rdk_197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View the results (such as detected drug interactions or dosage recommendations) clearly and intuitively on the web page.</w:delText>
                    </w:r>
                  </w:del>
                </w:sdtContent>
              </w:sdt>
              <w:del w:author="Anonymous" w:id="12" w:date="2025-08-29T06:22:43Z"/>
            </w:sdtContent>
          </w:sdt>
        </w:p>
      </w:sdtContent>
    </w:sdt>
    <w:sdt>
      <w:sdtPr>
        <w:id w:val="438701612"/>
        <w:tag w:val="goog_rdk_1980"/>
      </w:sdtPr>
      <w:sdtContent>
        <w:p w:rsidR="00000000" w:rsidDel="00000000" w:rsidP="00000000" w:rsidRDefault="00000000" w:rsidRPr="00000000" w14:paraId="0000023A">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465362211"/>
              <w:tag w:val="goog_rdk_1978"/>
            </w:sdtPr>
            <w:sdtContent>
              <w:del w:author="Anonymous" w:id="12" w:date="2025-08-29T06:22:43Z"/>
              <w:sdt>
                <w:sdtPr>
                  <w:id w:val="-552864285"/>
                  <w:tag w:val="goog_rdk_197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The frontend takes care of making API calls to your FastAPI backend, handles user input validation, and presents the processed output in tables, alerts, or lists. This enhances usability and makes the system accessible to non-technical users such as doctors, pharmacists, or patients.</w:delText>
                    </w:r>
                  </w:del>
                </w:sdtContent>
              </w:sdt>
              <w:del w:author="Anonymous" w:id="12" w:date="2025-08-29T06:22:43Z"/>
            </w:sdtContent>
          </w:sdt>
        </w:p>
      </w:sdtContent>
    </w:sdt>
    <w:sdt>
      <w:sdtPr>
        <w:id w:val="2039057193"/>
        <w:tag w:val="goog_rdk_1983"/>
      </w:sdtPr>
      <w:sdtContent>
        <w:p w:rsidR="00000000" w:rsidDel="00000000" w:rsidP="00000000" w:rsidRDefault="00000000" w:rsidRPr="00000000" w14:paraId="0000023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2113478267"/>
              <w:tag w:val="goog_rdk_1981"/>
            </w:sdtPr>
            <w:sdtContent>
              <w:del w:author="Anonymous" w:id="12" w:date="2025-08-29T06:22:43Z"/>
              <w:sdt>
                <w:sdtPr>
                  <w:id w:val="267457454"/>
                  <w:tag w:val="goog_rdk_1982"/>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Make sure your FastAPI backend is running on http://127.0.0.1:8000 (or update URLs accordingly if different).</w:delText>
                    </w:r>
                  </w:del>
                </w:sdtContent>
              </w:sdt>
              <w:del w:author="Anonymous" w:id="12" w:date="2025-08-29T06:22:43Z"/>
            </w:sdtContent>
          </w:sdt>
        </w:p>
      </w:sdtContent>
    </w:sdt>
    <w:sdt>
      <w:sdtPr>
        <w:id w:val="404114995"/>
        <w:tag w:val="goog_rdk_1986"/>
      </w:sdtPr>
      <w:sdtContent>
        <w:p w:rsidR="00000000" w:rsidDel="00000000" w:rsidP="00000000" w:rsidRDefault="00000000" w:rsidRPr="00000000" w14:paraId="0000023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138592434"/>
              <w:tag w:val="goog_rdk_1984"/>
            </w:sdtPr>
            <w:sdtContent>
              <w:del w:author="Anonymous" w:id="12" w:date="2025-08-29T06:22:43Z"/>
              <w:sdt>
                <w:sdtPr>
                  <w:id w:val="-784627345"/>
                  <w:tag w:val="goog_rdk_1985"/>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Run the Streamlit app using the terminal: streamlit run frontend.py</w:delText>
                    </w:r>
                  </w:del>
                </w:sdtContent>
              </w:sdt>
              <w:del w:author="Anonymous" w:id="12" w:date="2025-08-29T06:22:43Z"/>
            </w:sdtContent>
          </w:sdt>
        </w:p>
      </w:sdtContent>
    </w:sdt>
    <w:sdt>
      <w:sdtPr>
        <w:id w:val="1238686419"/>
        <w:tag w:val="goog_rdk_1991"/>
      </w:sdtPr>
      <w:sdtContent>
        <w:p w:rsidR="00000000" w:rsidDel="00000000" w:rsidP="00000000" w:rsidRDefault="00000000" w:rsidRPr="00000000" w14:paraId="0000023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688568918"/>
              <w:tag w:val="goog_rdk_1987"/>
            </w:sdtPr>
            <w:sdtContent>
              <w:del w:author="Anonymous" w:id="12" w:date="2025-08-29T06:22:43Z"/>
              <w:sdt>
                <w:sdtPr>
                  <w:id w:val="-32352967"/>
                  <w:tag w:val="goog_rdk_198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Access the frontend in your browser at: </w:delText>
                    </w:r>
                  </w:del>
                </w:sdtContent>
              </w:sdt>
              <w:del w:author="Anonymous" w:id="12" w:date="2025-08-29T06:22:43Z">
                <w:r w:rsidDel="00000000" w:rsidR="00000000" w:rsidRPr="00000000">
                  <w:fldChar w:fldCharType="begin"/>
                </w:r>
                <w:r w:rsidDel="00000000" w:rsidR="00000000" w:rsidRPr="00000000">
                  <w:delInstrText xml:space="preserve">HYPERLINK "http://localhost:8501"</w:delInstrText>
                </w:r>
                <w:r w:rsidDel="00000000" w:rsidR="00000000" w:rsidRPr="00000000">
                  <w:fldChar w:fldCharType="separate"/>
                </w:r>
                <w:sdt>
                  <w:sdtPr>
                    <w:id w:val="183876102"/>
                    <w:tag w:val="goog_rdk_1989"/>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ff"/>
                            <w:sz w:val="22"/>
                            <w:szCs w:val="22"/>
                            <w:u w:val="single"/>
                            <w:shd w:fill="auto" w:val="clear"/>
                            <w:vertAlign w:val="baseline"/>
                          </w:rPr>
                        </w:rPrChange>
                      </w:rPr>
                      <w:delText xml:space="preserve">http://localhost:8501</w:delText>
                    </w:r>
                  </w:sdtContent>
                </w:sdt>
                <w:r w:rsidDel="00000000" w:rsidR="00000000" w:rsidRPr="00000000">
                  <w:fldChar w:fldCharType="end"/>
                </w:r>
                <w:sdt>
                  <w:sdtPr>
                    <w:id w:val="791811377"/>
                    <w:tag w:val="goog_rdk_1990"/>
                  </w:sdtPr>
                  <w:sdtContent>
                    <w:r w:rsidDel="00000000" w:rsidR="00000000" w:rsidRPr="00000000">
                      <w:rPr>
                        <w:rtl w:val="0"/>
                      </w:rPr>
                    </w:r>
                  </w:sdtContent>
                </w:sdt>
              </w:del>
            </w:sdtContent>
          </w:sdt>
        </w:p>
      </w:sdtContent>
    </w:sdt>
    <w:sdt>
      <w:sdtPr>
        <w:id w:val="697155641"/>
        <w:tag w:val="goog_rdk_1994"/>
      </w:sdtPr>
      <w:sdtContent>
        <w:p w:rsidR="00000000" w:rsidDel="00000000" w:rsidP="00000000" w:rsidRDefault="00000000" w:rsidRPr="00000000" w14:paraId="0000023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del w:author="Anonymous" w:id="12" w:date="2025-08-29T06:22:43Z"/>
              <w:rFonts w:ascii="Cambria" w:cs="Cambria" w:eastAsia="Cambria" w:hAnsi="Cambria"/>
              <w:b w:val="0"/>
              <w:i w:val="0"/>
              <w:smallCaps w:val="0"/>
              <w:strike w:val="0"/>
              <w:color w:val="000000"/>
              <w:sz w:val="22"/>
              <w:szCs w:val="22"/>
              <w:u w:val="none"/>
              <w:shd w:fill="auto" w:val="clear"/>
              <w:vertAlign w:val="baseline"/>
            </w:rPr>
          </w:pPr>
          <w:sdt>
            <w:sdtPr>
              <w:id w:val="561524758"/>
              <w:tag w:val="goog_rdk_1992"/>
            </w:sdtPr>
            <w:sdtContent>
              <w:del w:author="Anonymous" w:id="12" w:date="2025-08-29T06:22:43Z"/>
              <w:sdt>
                <w:sdtPr>
                  <w:id w:val="-906593932"/>
                  <w:tag w:val="goog_rdk_199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0"/>
                            <w:i w:val="0"/>
                            <w:smallCaps w:val="0"/>
                            <w:strike w:val="0"/>
                            <w:color w:val="000000"/>
                            <w:sz w:val="22"/>
                            <w:szCs w:val="22"/>
                            <w:u w:val="none"/>
                            <w:shd w:fill="auto" w:val="clear"/>
                            <w:vertAlign w:val="baseline"/>
                          </w:rPr>
                        </w:rPrChange>
                      </w:rPr>
                      <w:delText xml:space="preserve">Use the UI to enter medication text, click buttons, and see results fetched from your FastAPI backend.</w:delText>
                    </w:r>
                  </w:del>
                </w:sdtContent>
              </w:sdt>
              <w:del w:author="Anonymous" w:id="12" w:date="2025-08-29T06:22:43Z"/>
            </w:sdtContent>
          </w:sdt>
        </w:p>
      </w:sdtContent>
    </w:sdt>
    <w:sdt>
      <w:sdtPr>
        <w:id w:val="1442223501"/>
        <w:tag w:val="goog_rdk_1997"/>
      </w:sdtPr>
      <w:sdtContent>
        <w:p w:rsidR="00000000" w:rsidDel="00000000" w:rsidP="00000000" w:rsidRDefault="00000000" w:rsidRPr="00000000" w14:paraId="0000023F">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87385862"/>
              <w:tag w:val="goog_rdk_1995"/>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4102100" cy="2882900"/>
                      <wp:effectExtent b="0" l="0" r="0" t="0"/>
                      <wp:docPr id="206267983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102100" cy="2882900"/>
                              </a:xfrm>
                              <a:prstGeom prst="rect"/>
                              <a:ln/>
                            </pic:spPr>
                          </pic:pic>
                        </a:graphicData>
                      </a:graphic>
                    </wp:inline>
                  </w:drawing>
                </w:r>
              </w:del>
              <w:sdt>
                <w:sdtPr>
                  <w:id w:val="-219746616"/>
                  <w:tag w:val="goog_rdk_1996"/>
                </w:sdtPr>
                <w:sdtContent>
                  <w:del w:author="Anonymous" w:id="12" w:date="2025-08-29T06:22:43Z">
                    <w:r w:rsidDel="00000000" w:rsidR="00000000" w:rsidRPr="00000000">
                      <w:rPr>
                        <w:rtl w:val="0"/>
                      </w:rPr>
                    </w:r>
                  </w:del>
                </w:sdtContent>
              </w:sdt>
              <w:del w:author="Anonymous" w:id="12" w:date="2025-08-29T06:22:43Z"/>
            </w:sdtContent>
          </w:sdt>
        </w:p>
      </w:sdtContent>
    </w:sdt>
    <w:sdt>
      <w:sdtPr>
        <w:id w:val="-111783505"/>
        <w:tag w:val="goog_rdk_2000"/>
      </w:sdtPr>
      <w:sdtContent>
        <w:p w:rsidR="00000000" w:rsidDel="00000000" w:rsidP="00000000" w:rsidRDefault="00000000" w:rsidRPr="00000000" w14:paraId="00000240">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554935013"/>
              <w:tag w:val="goog_rdk_1998"/>
            </w:sdtPr>
            <w:sdtContent>
              <w:del w:author="Anonymous" w:id="12" w:date="2025-08-29T06:22:43Z"/>
              <w:sdt>
                <w:sdtPr>
                  <w:id w:val="-2139842208"/>
                  <w:tag w:val="goog_rdk_199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Fig. Showing your Frontend is ready to access.</w:delText>
                    </w:r>
                  </w:del>
                </w:sdtContent>
              </w:sdt>
              <w:del w:author="Anonymous" w:id="12" w:date="2025-08-29T06:22:43Z"/>
            </w:sdtContent>
          </w:sdt>
        </w:p>
      </w:sdtContent>
    </w:sdt>
    <w:sdt>
      <w:sdtPr>
        <w:id w:val="-71001181"/>
        <w:tag w:val="goog_rdk_2003"/>
      </w:sdtPr>
      <w:sdtContent>
        <w:p w:rsidR="00000000" w:rsidDel="00000000" w:rsidP="00000000" w:rsidRDefault="00000000" w:rsidRPr="00000000" w14:paraId="00000241">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94945839"/>
              <w:tag w:val="goog_rdk_2001"/>
            </w:sdtPr>
            <w:sdtContent>
              <w:del w:author="Anonymous" w:id="12" w:date="2025-08-29T06:22:43Z"/>
              <w:sdt>
                <w:sdtPr>
                  <w:id w:val="1043983684"/>
                  <w:tag w:val="goog_rdk_2002"/>
                </w:sdtPr>
                <w:sdtContent>
                  <w:del w:author="Anonymous" w:id="12" w:date="2025-08-29T06:22:43Z">
                    <w:r w:rsidDel="00000000" w:rsidR="00000000" w:rsidRPr="00000000">
                      <w:rPr>
                        <w:rtl w:val="0"/>
                      </w:rPr>
                    </w:r>
                  </w:del>
                </w:sdtContent>
              </w:sdt>
              <w:del w:author="Anonymous" w:id="12" w:date="2025-08-29T06:22:43Z"/>
            </w:sdtContent>
          </w:sdt>
        </w:p>
      </w:sdtContent>
    </w:sdt>
    <w:sdt>
      <w:sdtPr>
        <w:id w:val="-409213601"/>
        <w:tag w:val="goog_rdk_2006"/>
      </w:sdtPr>
      <w:sdtContent>
        <w:p w:rsidR="00000000" w:rsidDel="00000000" w:rsidP="00000000" w:rsidRDefault="00000000" w:rsidRPr="00000000" w14:paraId="00000242">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914482323"/>
              <w:tag w:val="goog_rdk_2004"/>
            </w:sdtPr>
            <w:sdtContent>
              <w:del w:author="Anonymous" w:id="12" w:date="2025-08-29T06:22:43Z"/>
              <w:sdt>
                <w:sdtPr>
                  <w:id w:val="1142432554"/>
                  <w:tag w:val="goog_rdk_2005"/>
                </w:sdtPr>
                <w:sdtContent>
                  <w:del w:author="Anonymous" w:id="12" w:date="2025-08-29T06:22:43Z">
                    <w:r w:rsidDel="00000000" w:rsidR="00000000" w:rsidRPr="00000000">
                      <w:rPr>
                        <w:rtl w:val="0"/>
                      </w:rPr>
                    </w:r>
                  </w:del>
                </w:sdtContent>
              </w:sdt>
              <w:del w:author="Anonymous" w:id="12" w:date="2025-08-29T06:22:43Z"/>
            </w:sdtContent>
          </w:sdt>
        </w:p>
      </w:sdtContent>
    </w:sdt>
    <w:sdt>
      <w:sdtPr>
        <w:id w:val="-1893443871"/>
        <w:tag w:val="goog_rdk_2009"/>
      </w:sdtPr>
      <w:sdtContent>
        <w:p w:rsidR="00000000" w:rsidDel="00000000" w:rsidP="00000000" w:rsidRDefault="00000000" w:rsidRPr="00000000" w14:paraId="00000243">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370865621"/>
              <w:tag w:val="goog_rdk_2007"/>
            </w:sdtPr>
            <w:sdtContent>
              <w:del w:author="Anonymous" w:id="12" w:date="2025-08-29T06:22:43Z"/>
              <w:sdt>
                <w:sdtPr>
                  <w:id w:val="-2019526375"/>
                  <w:tag w:val="goog_rdk_2008"/>
                </w:sdtPr>
                <w:sdtContent>
                  <w:del w:author="Anonymous" w:id="12" w:date="2025-08-29T06:22:43Z">
                    <w:r w:rsidDel="00000000" w:rsidR="00000000" w:rsidRPr="00000000">
                      <w:rPr>
                        <w:rtl w:val="0"/>
                      </w:rPr>
                    </w:r>
                  </w:del>
                </w:sdtContent>
              </w:sdt>
              <w:del w:author="Anonymous" w:id="12" w:date="2025-08-29T06:22:43Z"/>
            </w:sdtContent>
          </w:sdt>
        </w:p>
      </w:sdtContent>
    </w:sdt>
    <w:sdt>
      <w:sdtPr>
        <w:id w:val="-205420797"/>
        <w:tag w:val="goog_rdk_2012"/>
      </w:sdtPr>
      <w:sdtContent>
        <w:p w:rsidR="00000000" w:rsidDel="00000000" w:rsidP="00000000" w:rsidRDefault="00000000" w:rsidRPr="00000000" w14:paraId="00000244">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867658158"/>
              <w:tag w:val="goog_rdk_2010"/>
            </w:sdtPr>
            <w:sdtContent>
              <w:del w:author="Anonymous" w:id="12" w:date="2025-08-29T06:22:43Z"/>
              <w:sdt>
                <w:sdtPr>
                  <w:id w:val="393430682"/>
                  <w:tag w:val="goog_rdk_2011"/>
                </w:sdtPr>
                <w:sdtContent>
                  <w:del w:author="Anonymous" w:id="12" w:date="2025-08-29T06:22:43Z">
                    <w:r w:rsidDel="00000000" w:rsidR="00000000" w:rsidRPr="00000000">
                      <w:rPr>
                        <w:rtl w:val="0"/>
                      </w:rPr>
                    </w:r>
                  </w:del>
                </w:sdtContent>
              </w:sdt>
              <w:del w:author="Anonymous" w:id="12" w:date="2025-08-29T06:22:43Z"/>
            </w:sdtContent>
          </w:sdt>
        </w:p>
      </w:sdtContent>
    </w:sdt>
    <w:sdt>
      <w:sdtPr>
        <w:id w:val="-299038660"/>
        <w:tag w:val="goog_rdk_2015"/>
      </w:sdtPr>
      <w:sdtContent>
        <w:p w:rsidR="00000000" w:rsidDel="00000000" w:rsidP="00000000" w:rsidRDefault="00000000" w:rsidRPr="00000000" w14:paraId="00000245">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562962322"/>
              <w:tag w:val="goog_rdk_2013"/>
            </w:sdtPr>
            <w:sdtContent>
              <w:del w:author="Anonymous" w:id="12" w:date="2025-08-29T06:22:43Z"/>
              <w:sdt>
                <w:sdtPr>
                  <w:id w:val="-75571720"/>
                  <w:tag w:val="goog_rdk_2014"/>
                </w:sdtPr>
                <w:sdtContent>
                  <w:del w:author="Anonymous" w:id="12" w:date="2025-08-29T06:22:43Z">
                    <w:r w:rsidDel="00000000" w:rsidR="00000000" w:rsidRPr="00000000">
                      <w:rPr>
                        <w:rtl w:val="0"/>
                      </w:rPr>
                    </w:r>
                  </w:del>
                </w:sdtContent>
              </w:sdt>
              <w:del w:author="Anonymous" w:id="12" w:date="2025-08-29T06:22:43Z"/>
            </w:sdtContent>
          </w:sdt>
        </w:p>
      </w:sdtContent>
    </w:sdt>
    <w:sdt>
      <w:sdtPr>
        <w:id w:val="-1098399436"/>
        <w:tag w:val="goog_rdk_2018"/>
      </w:sdtPr>
      <w:sdtContent>
        <w:p w:rsidR="00000000" w:rsidDel="00000000" w:rsidP="00000000" w:rsidRDefault="00000000" w:rsidRPr="00000000" w14:paraId="00000246">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693141692"/>
              <w:tag w:val="goog_rdk_2016"/>
            </w:sdtPr>
            <w:sdtContent>
              <w:del w:author="Anonymous" w:id="12" w:date="2025-08-29T06:22:43Z"/>
              <w:sdt>
                <w:sdtPr>
                  <w:id w:val="1749565146"/>
                  <w:tag w:val="goog_rdk_201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Functional Testing:</w:delText>
                    </w:r>
                  </w:del>
                </w:sdtContent>
              </w:sdt>
              <w:del w:author="Anonymous" w:id="12" w:date="2025-08-29T06:22:43Z"/>
            </w:sdtContent>
          </w:sdt>
        </w:p>
      </w:sdtContent>
    </w:sdt>
    <w:sdt>
      <w:sdtPr>
        <w:id w:val="-95676473"/>
        <w:tag w:val="goog_rdk_2021"/>
      </w:sdtPr>
      <w:sdtContent>
        <w:p w:rsidR="00000000" w:rsidDel="00000000" w:rsidP="00000000" w:rsidRDefault="00000000" w:rsidRPr="00000000" w14:paraId="00000247">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503180022"/>
              <w:tag w:val="goog_rdk_2019"/>
            </w:sdtPr>
            <w:sdtContent>
              <w:del w:author="Anonymous" w:id="12" w:date="2025-08-29T06:22:43Z"/>
              <w:sdt>
                <w:sdtPr>
                  <w:id w:val="-827876818"/>
                  <w:tag w:val="goog_rdk_2020"/>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Main Home Page:</w:delText>
                    </w:r>
                  </w:del>
                </w:sdtContent>
              </w:sdt>
              <w:del w:author="Anonymous" w:id="12" w:date="2025-08-29T06:22:43Z"/>
            </w:sdtContent>
          </w:sdt>
        </w:p>
      </w:sdtContent>
    </w:sdt>
    <w:sdt>
      <w:sdtPr>
        <w:id w:val="1164635451"/>
        <w:tag w:val="goog_rdk_2024"/>
      </w:sdtPr>
      <w:sdtContent>
        <w:p w:rsidR="00000000" w:rsidDel="00000000" w:rsidP="00000000" w:rsidRDefault="00000000" w:rsidRPr="00000000" w14:paraId="00000248">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2018417554"/>
              <w:tag w:val="goog_rdk_2022"/>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510" cy="2621915"/>
                              </a:xfrm>
                              <a:prstGeom prst="rect"/>
                              <a:ln/>
                            </pic:spPr>
                          </pic:pic>
                        </a:graphicData>
                      </a:graphic>
                    </wp:inline>
                  </w:drawing>
                </w:r>
              </w:del>
              <w:sdt>
                <w:sdtPr>
                  <w:id w:val="1419944638"/>
                  <w:tag w:val="goog_rdk_2023"/>
                </w:sdtPr>
                <w:sdtContent>
                  <w:del w:author="Anonymous" w:id="12" w:date="2025-08-29T06:22:43Z">
                    <w:r w:rsidDel="00000000" w:rsidR="00000000" w:rsidRPr="00000000">
                      <w:rPr>
                        <w:rtl w:val="0"/>
                      </w:rPr>
                    </w:r>
                  </w:del>
                </w:sdtContent>
              </w:sdt>
              <w:del w:author="Anonymous" w:id="12" w:date="2025-08-29T06:22:43Z"/>
            </w:sdtContent>
          </w:sdt>
        </w:p>
      </w:sdtContent>
    </w:sdt>
    <w:sdt>
      <w:sdtPr>
        <w:id w:val="-484612684"/>
        <w:tag w:val="goog_rdk_2027"/>
      </w:sdtPr>
      <w:sdtContent>
        <w:p w:rsidR="00000000" w:rsidDel="00000000" w:rsidP="00000000" w:rsidRDefault="00000000" w:rsidRPr="00000000" w14:paraId="00000249">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77039167"/>
              <w:tag w:val="goog_rdk_2025"/>
            </w:sdtPr>
            <w:sdtContent>
              <w:del w:author="Anonymous" w:id="12" w:date="2025-08-29T06:22:43Z"/>
              <w:sdt>
                <w:sdtPr>
                  <w:id w:val="1867427943"/>
                  <w:tag w:val="goog_rdk_202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Drug Interaction Checker:</w:delText>
                    </w:r>
                  </w:del>
                </w:sdtContent>
              </w:sdt>
              <w:del w:author="Anonymous" w:id="12" w:date="2025-08-29T06:22:43Z"/>
            </w:sdtContent>
          </w:sdt>
        </w:p>
      </w:sdtContent>
    </w:sdt>
    <w:sdt>
      <w:sdtPr>
        <w:id w:val="1916109998"/>
        <w:tag w:val="goog_rdk_2030"/>
      </w:sdtPr>
      <w:sdtContent>
        <w:p w:rsidR="00000000" w:rsidDel="00000000" w:rsidP="00000000" w:rsidRDefault="00000000" w:rsidRPr="00000000" w14:paraId="0000024A">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65002681"/>
              <w:tag w:val="goog_rdk_2028"/>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510" cy="2621915"/>
                              </a:xfrm>
                              <a:prstGeom prst="rect"/>
                              <a:ln/>
                            </pic:spPr>
                          </pic:pic>
                        </a:graphicData>
                      </a:graphic>
                    </wp:inline>
                  </w:drawing>
                </w:r>
              </w:del>
              <w:sdt>
                <w:sdtPr>
                  <w:id w:val="-1461406791"/>
                  <w:tag w:val="goog_rdk_2029"/>
                </w:sdtPr>
                <w:sdtContent>
                  <w:del w:author="Anonymous" w:id="12" w:date="2025-08-29T06:22:43Z">
                    <w:r w:rsidDel="00000000" w:rsidR="00000000" w:rsidRPr="00000000">
                      <w:rPr>
                        <w:rtl w:val="0"/>
                      </w:rPr>
                    </w:r>
                  </w:del>
                </w:sdtContent>
              </w:sdt>
              <w:del w:author="Anonymous" w:id="12" w:date="2025-08-29T06:22:43Z"/>
            </w:sdtContent>
          </w:sdt>
        </w:p>
      </w:sdtContent>
    </w:sdt>
    <w:sdt>
      <w:sdtPr>
        <w:id w:val="402102204"/>
        <w:tag w:val="goog_rdk_2033"/>
      </w:sdtPr>
      <w:sdtContent>
        <w:p w:rsidR="00000000" w:rsidDel="00000000" w:rsidP="00000000" w:rsidRDefault="00000000" w:rsidRPr="00000000" w14:paraId="0000024B">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630275561"/>
              <w:tag w:val="goog_rdk_2031"/>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510" cy="2621915"/>
                              </a:xfrm>
                              <a:prstGeom prst="rect"/>
                              <a:ln/>
                            </pic:spPr>
                          </pic:pic>
                        </a:graphicData>
                      </a:graphic>
                    </wp:inline>
                  </w:drawing>
                </w:r>
              </w:del>
              <w:sdt>
                <w:sdtPr>
                  <w:id w:val="426833446"/>
                  <w:tag w:val="goog_rdk_2032"/>
                </w:sdtPr>
                <w:sdtContent>
                  <w:del w:author="Anonymous" w:id="12" w:date="2025-08-29T06:22:43Z">
                    <w:r w:rsidDel="00000000" w:rsidR="00000000" w:rsidRPr="00000000">
                      <w:rPr>
                        <w:rtl w:val="0"/>
                      </w:rPr>
                    </w:r>
                  </w:del>
                </w:sdtContent>
              </w:sdt>
              <w:del w:author="Anonymous" w:id="12" w:date="2025-08-29T06:22:43Z"/>
            </w:sdtContent>
          </w:sdt>
        </w:p>
      </w:sdtContent>
    </w:sdt>
    <w:sdt>
      <w:sdtPr>
        <w:id w:val="-205099083"/>
        <w:tag w:val="goog_rdk_2036"/>
      </w:sdtPr>
      <w:sdtContent>
        <w:p w:rsidR="00000000" w:rsidDel="00000000" w:rsidP="00000000" w:rsidRDefault="00000000" w:rsidRPr="00000000" w14:paraId="0000024C">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294772098"/>
              <w:tag w:val="goog_rdk_2034"/>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510" cy="2621915"/>
                              </a:xfrm>
                              <a:prstGeom prst="rect"/>
                              <a:ln/>
                            </pic:spPr>
                          </pic:pic>
                        </a:graphicData>
                      </a:graphic>
                    </wp:inline>
                  </w:drawing>
                </w:r>
              </w:del>
              <w:sdt>
                <w:sdtPr>
                  <w:id w:val="-1144475970"/>
                  <w:tag w:val="goog_rdk_2035"/>
                </w:sdtPr>
                <w:sdtContent>
                  <w:del w:author="Anonymous" w:id="12" w:date="2025-08-29T06:22:43Z">
                    <w:r w:rsidDel="00000000" w:rsidR="00000000" w:rsidRPr="00000000">
                      <w:rPr>
                        <w:rtl w:val="0"/>
                      </w:rPr>
                    </w:r>
                  </w:del>
                </w:sdtContent>
              </w:sdt>
              <w:del w:author="Anonymous" w:id="12" w:date="2025-08-29T06:22:43Z"/>
            </w:sdtContent>
          </w:sdt>
        </w:p>
      </w:sdtContent>
    </w:sdt>
    <w:sdt>
      <w:sdtPr>
        <w:id w:val="-181638090"/>
        <w:tag w:val="goog_rdk_2039"/>
      </w:sdtPr>
      <w:sdtContent>
        <w:p w:rsidR="00000000" w:rsidDel="00000000" w:rsidP="00000000" w:rsidRDefault="00000000" w:rsidRPr="00000000" w14:paraId="0000024D">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949985022"/>
              <w:tag w:val="goog_rdk_2037"/>
            </w:sdtPr>
            <w:sdtContent>
              <w:del w:author="Anonymous" w:id="12" w:date="2025-08-29T06:22:43Z"/>
              <w:sdt>
                <w:sdtPr>
                  <w:id w:val="-1817222261"/>
                  <w:tag w:val="goog_rdk_203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Fig. Successfully showing interactions between inputted prescribed drugs.</w:delText>
                    </w:r>
                  </w:del>
                </w:sdtContent>
              </w:sdt>
              <w:del w:author="Anonymous" w:id="12" w:date="2025-08-29T06:22:43Z"/>
            </w:sdtContent>
          </w:sdt>
        </w:p>
      </w:sdtContent>
    </w:sdt>
    <w:sdt>
      <w:sdtPr>
        <w:id w:val="353064403"/>
        <w:tag w:val="goog_rdk_2042"/>
      </w:sdtPr>
      <w:sdtContent>
        <w:p w:rsidR="00000000" w:rsidDel="00000000" w:rsidP="00000000" w:rsidRDefault="00000000" w:rsidRPr="00000000" w14:paraId="0000024E">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35252198"/>
              <w:tag w:val="goog_rdk_2040"/>
            </w:sdtPr>
            <w:sdtContent>
              <w:del w:author="Anonymous" w:id="12" w:date="2025-08-29T06:22:43Z"/>
              <w:sdt>
                <w:sdtPr>
                  <w:id w:val="-1923736484"/>
                  <w:tag w:val="goog_rdk_2041"/>
                </w:sdtPr>
                <w:sdtContent>
                  <w:del w:author="Anonymous" w:id="12" w:date="2025-08-29T06:22:43Z">
                    <w:r w:rsidDel="00000000" w:rsidR="00000000" w:rsidRPr="00000000">
                      <w:rPr>
                        <w:rtl w:val="0"/>
                      </w:rPr>
                    </w:r>
                  </w:del>
                </w:sdtContent>
              </w:sdt>
              <w:del w:author="Anonymous" w:id="12" w:date="2025-08-29T06:22:43Z"/>
            </w:sdtContent>
          </w:sdt>
        </w:p>
      </w:sdtContent>
    </w:sdt>
    <w:sdt>
      <w:sdtPr>
        <w:id w:val="-2114123688"/>
        <w:tag w:val="goog_rdk_2045"/>
      </w:sdtPr>
      <w:sdtContent>
        <w:p w:rsidR="00000000" w:rsidDel="00000000" w:rsidP="00000000" w:rsidRDefault="00000000" w:rsidRPr="00000000" w14:paraId="0000024F">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476178275"/>
              <w:tag w:val="goog_rdk_2043"/>
            </w:sdtPr>
            <w:sdtContent>
              <w:del w:author="Anonymous" w:id="12" w:date="2025-08-29T06:22:43Z"/>
              <w:sdt>
                <w:sdtPr>
                  <w:id w:val="429810882"/>
                  <w:tag w:val="goog_rdk_2044"/>
                </w:sdtPr>
                <w:sdtContent>
                  <w:del w:author="Anonymous" w:id="12" w:date="2025-08-29T06:22:43Z">
                    <w:r w:rsidDel="00000000" w:rsidR="00000000" w:rsidRPr="00000000">
                      <w:rPr>
                        <w:rtl w:val="0"/>
                      </w:rPr>
                    </w:r>
                  </w:del>
                </w:sdtContent>
              </w:sdt>
              <w:del w:author="Anonymous" w:id="12" w:date="2025-08-29T06:22:43Z"/>
            </w:sdtContent>
          </w:sdt>
        </w:p>
      </w:sdtContent>
    </w:sdt>
    <w:sdt>
      <w:sdtPr>
        <w:id w:val="-2026967534"/>
        <w:tag w:val="goog_rdk_2048"/>
      </w:sdtPr>
      <w:sdtContent>
        <w:p w:rsidR="00000000" w:rsidDel="00000000" w:rsidP="00000000" w:rsidRDefault="00000000" w:rsidRPr="00000000" w14:paraId="00000250">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263157090"/>
              <w:tag w:val="goog_rdk_2046"/>
            </w:sdtPr>
            <w:sdtContent>
              <w:del w:author="Anonymous" w:id="12" w:date="2025-08-29T06:22:43Z"/>
              <w:sdt>
                <w:sdtPr>
                  <w:id w:val="-842326063"/>
                  <w:tag w:val="goog_rdk_2047"/>
                </w:sdtPr>
                <w:sdtContent>
                  <w:del w:author="Anonymous" w:id="12" w:date="2025-08-29T06:22:43Z">
                    <w:r w:rsidDel="00000000" w:rsidR="00000000" w:rsidRPr="00000000">
                      <w:rPr>
                        <w:rtl w:val="0"/>
                      </w:rPr>
                    </w:r>
                  </w:del>
                </w:sdtContent>
              </w:sdt>
              <w:del w:author="Anonymous" w:id="12" w:date="2025-08-29T06:22:43Z"/>
            </w:sdtContent>
          </w:sdt>
        </w:p>
      </w:sdtContent>
    </w:sdt>
    <w:sdt>
      <w:sdtPr>
        <w:id w:val="-733853481"/>
        <w:tag w:val="goog_rdk_2051"/>
      </w:sdtPr>
      <w:sdtContent>
        <w:p w:rsidR="00000000" w:rsidDel="00000000" w:rsidP="00000000" w:rsidRDefault="00000000" w:rsidRPr="00000000" w14:paraId="00000251">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491101338"/>
              <w:tag w:val="goog_rdk_2049"/>
            </w:sdtPr>
            <w:sdtContent>
              <w:del w:author="Anonymous" w:id="12" w:date="2025-08-29T06:22:43Z"/>
              <w:sdt>
                <w:sdtPr>
                  <w:id w:val="-1198970621"/>
                  <w:tag w:val="goog_rdk_2050"/>
                </w:sdtPr>
                <w:sdtContent>
                  <w:del w:author="Anonymous" w:id="12" w:date="2025-08-29T06:22:43Z">
                    <w:r w:rsidDel="00000000" w:rsidR="00000000" w:rsidRPr="00000000">
                      <w:rPr>
                        <w:rtl w:val="0"/>
                      </w:rPr>
                    </w:r>
                  </w:del>
                </w:sdtContent>
              </w:sdt>
              <w:del w:author="Anonymous" w:id="12" w:date="2025-08-29T06:22:43Z"/>
            </w:sdtContent>
          </w:sdt>
        </w:p>
      </w:sdtContent>
    </w:sdt>
    <w:sdt>
      <w:sdtPr>
        <w:id w:val="1408978496"/>
        <w:tag w:val="goog_rdk_2054"/>
      </w:sdtPr>
      <w:sdtContent>
        <w:p w:rsidR="00000000" w:rsidDel="00000000" w:rsidP="00000000" w:rsidRDefault="00000000" w:rsidRPr="00000000" w14:paraId="00000252">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689299709"/>
              <w:tag w:val="goog_rdk_2052"/>
            </w:sdtPr>
            <w:sdtContent>
              <w:del w:author="Anonymous" w:id="12" w:date="2025-08-29T06:22:43Z"/>
              <w:sdt>
                <w:sdtPr>
                  <w:id w:val="-1317418950"/>
                  <w:tag w:val="goog_rdk_2053"/>
                </w:sdtPr>
                <w:sdtContent>
                  <w:del w:author="Anonymous" w:id="12" w:date="2025-08-29T06:22:43Z">
                    <w:r w:rsidDel="00000000" w:rsidR="00000000" w:rsidRPr="00000000">
                      <w:rPr>
                        <w:rtl w:val="0"/>
                      </w:rPr>
                    </w:r>
                  </w:del>
                </w:sdtContent>
              </w:sdt>
              <w:del w:author="Anonymous" w:id="12" w:date="2025-08-29T06:22:43Z"/>
            </w:sdtContent>
          </w:sdt>
        </w:p>
      </w:sdtContent>
    </w:sdt>
    <w:sdt>
      <w:sdtPr>
        <w:id w:val="-288812738"/>
        <w:tag w:val="goog_rdk_2057"/>
      </w:sdtPr>
      <w:sdtContent>
        <w:p w:rsidR="00000000" w:rsidDel="00000000" w:rsidP="00000000" w:rsidRDefault="00000000" w:rsidRPr="00000000" w14:paraId="00000253">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928959622"/>
              <w:tag w:val="goog_rdk_2055"/>
            </w:sdtPr>
            <w:sdtContent>
              <w:del w:author="Anonymous" w:id="12" w:date="2025-08-29T06:22:43Z"/>
              <w:sdt>
                <w:sdtPr>
                  <w:id w:val="-1549208885"/>
                  <w:tag w:val="goog_rdk_2056"/>
                </w:sdtPr>
                <w:sdtContent>
                  <w:del w:author="Anonymous" w:id="12" w:date="2025-08-29T06:22:43Z">
                    <w:r w:rsidDel="00000000" w:rsidR="00000000" w:rsidRPr="00000000">
                      <w:rPr>
                        <w:rtl w:val="0"/>
                      </w:rPr>
                    </w:r>
                  </w:del>
                </w:sdtContent>
              </w:sdt>
              <w:del w:author="Anonymous" w:id="12" w:date="2025-08-29T06:22:43Z"/>
            </w:sdtContent>
          </w:sdt>
        </w:p>
      </w:sdtContent>
    </w:sdt>
    <w:sdt>
      <w:sdtPr>
        <w:id w:val="1836071997"/>
        <w:tag w:val="goog_rdk_2060"/>
      </w:sdtPr>
      <w:sdtContent>
        <w:p w:rsidR="00000000" w:rsidDel="00000000" w:rsidP="00000000" w:rsidRDefault="00000000" w:rsidRPr="00000000" w14:paraId="00000254">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772325216"/>
              <w:tag w:val="goog_rdk_2058"/>
            </w:sdtPr>
            <w:sdtContent>
              <w:del w:author="Anonymous" w:id="12" w:date="2025-08-29T06:22:43Z"/>
              <w:sdt>
                <w:sdtPr>
                  <w:id w:val="-1231462570"/>
                  <w:tag w:val="goog_rdk_2059"/>
                </w:sdtPr>
                <w:sdtContent>
                  <w:del w:author="Anonymous" w:id="12" w:date="2025-08-29T06:22:43Z">
                    <w:r w:rsidDel="00000000" w:rsidR="00000000" w:rsidRPr="00000000">
                      <w:rPr>
                        <w:rtl w:val="0"/>
                      </w:rPr>
                    </w:r>
                  </w:del>
                </w:sdtContent>
              </w:sdt>
              <w:del w:author="Anonymous" w:id="12" w:date="2025-08-29T06:22:43Z"/>
            </w:sdtContent>
          </w:sdt>
        </w:p>
      </w:sdtContent>
    </w:sdt>
    <w:sdt>
      <w:sdtPr>
        <w:id w:val="794991674"/>
        <w:tag w:val="goog_rdk_2063"/>
      </w:sdtPr>
      <w:sdtContent>
        <w:p w:rsidR="00000000" w:rsidDel="00000000" w:rsidP="00000000" w:rsidRDefault="00000000" w:rsidRPr="00000000" w14:paraId="00000255">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912113809"/>
              <w:tag w:val="goog_rdk_2061"/>
            </w:sdtPr>
            <w:sdtContent>
              <w:del w:author="Anonymous" w:id="12" w:date="2025-08-29T06:22:43Z"/>
              <w:sdt>
                <w:sdtPr>
                  <w:id w:val="1154508706"/>
                  <w:tag w:val="goog_rdk_2062"/>
                </w:sdtPr>
                <w:sdtContent>
                  <w:del w:author="Anonymous" w:id="12" w:date="2025-08-29T06:22:43Z">
                    <w:r w:rsidDel="00000000" w:rsidR="00000000" w:rsidRPr="00000000">
                      <w:rPr>
                        <w:rtl w:val="0"/>
                      </w:rPr>
                    </w:r>
                  </w:del>
                </w:sdtContent>
              </w:sdt>
              <w:del w:author="Anonymous" w:id="12" w:date="2025-08-29T06:22:43Z"/>
            </w:sdtContent>
          </w:sdt>
        </w:p>
      </w:sdtContent>
    </w:sdt>
    <w:sdt>
      <w:sdtPr>
        <w:id w:val="-1886553123"/>
        <w:tag w:val="goog_rdk_2066"/>
      </w:sdtPr>
      <w:sdtContent>
        <w:p w:rsidR="00000000" w:rsidDel="00000000" w:rsidP="00000000" w:rsidRDefault="00000000" w:rsidRPr="00000000" w14:paraId="00000256">
          <w:pPr>
            <w:tabs>
              <w:tab w:val="left" w:leader="none" w:pos="3929"/>
            </w:tabs>
            <w:jc w:val="center"/>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896721612"/>
              <w:tag w:val="goog_rdk_2064"/>
            </w:sdtPr>
            <w:sdtContent>
              <w:del w:author="Anonymous" w:id="12" w:date="2025-08-29T06:22:43Z"/>
              <w:sdt>
                <w:sdtPr>
                  <w:id w:val="-1039418728"/>
                  <w:tag w:val="goog_rdk_2065"/>
                </w:sdtPr>
                <w:sdtContent>
                  <w:del w:author="Anonymous" w:id="12" w:date="2025-08-29T06:22:43Z">
                    <w:r w:rsidDel="00000000" w:rsidR="00000000" w:rsidRPr="00000000">
                      <w:rPr>
                        <w:rtl w:val="0"/>
                      </w:rPr>
                    </w:r>
                  </w:del>
                </w:sdtContent>
              </w:sdt>
              <w:del w:author="Anonymous" w:id="12" w:date="2025-08-29T06:22:43Z"/>
            </w:sdtContent>
          </w:sdt>
        </w:p>
      </w:sdtContent>
    </w:sdt>
    <w:sdt>
      <w:sdtPr>
        <w:id w:val="-1582773124"/>
        <w:tag w:val="goog_rdk_2069"/>
      </w:sdtPr>
      <w:sdtContent>
        <w:p w:rsidR="00000000" w:rsidDel="00000000" w:rsidP="00000000" w:rsidRDefault="00000000" w:rsidRPr="00000000" w14:paraId="00000257">
          <w:pPr>
            <w:tabs>
              <w:tab w:val="left" w:leader="none" w:pos="3929"/>
            </w:tabs>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931889663"/>
              <w:tag w:val="goog_rdk_2067"/>
            </w:sdtPr>
            <w:sdtContent>
              <w:del w:author="Anonymous" w:id="12" w:date="2025-08-29T06:22:43Z"/>
              <w:sdt>
                <w:sdtPr>
                  <w:id w:val="243982378"/>
                  <w:tag w:val="goog_rdk_2068"/>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Drug Dosage &amp; Alternatives:</w:delText>
                    </w:r>
                  </w:del>
                </w:sdtContent>
              </w:sdt>
              <w:del w:author="Anonymous" w:id="12" w:date="2025-08-29T06:22:43Z"/>
            </w:sdtContent>
          </w:sdt>
        </w:p>
      </w:sdtContent>
    </w:sdt>
    <w:sdt>
      <w:sdtPr>
        <w:id w:val="-881427741"/>
        <w:tag w:val="goog_rdk_2076"/>
      </w:sdtPr>
      <w:sdtContent>
        <w:p w:rsidR="00000000" w:rsidDel="00000000" w:rsidP="00000000" w:rsidRDefault="00000000" w:rsidRPr="00000000" w14:paraId="00000258">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852621817"/>
              <w:tag w:val="goog_rdk_2072"/>
            </w:sdtPr>
            <w:sdtContent>
              <w:ins w:author="BONGU CHANDU" w:id="53" w:date="2025-07-31T14:23:28Z">
                <w:sdt>
                  <w:sdtPr>
                    <w:id w:val="1766924620"/>
                    <w:tag w:val="goog_rdk_2073"/>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200" cy="2616200"/>
                            <wp:effectExtent b="0" l="0" r="0" t="0"/>
                            <wp:docPr id="206267981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616200"/>
                                    </a:xfrm>
                                    <a:prstGeom prst="rect"/>
                                    <a:ln/>
                                  </pic:spPr>
                                </pic:pic>
                              </a:graphicData>
                            </a:graphic>
                          </wp:inline>
                        </w:drawing>
                      </w:r>
                    </w:del>
                  </w:sdtContent>
                </w:sdt>
              </w:ins>
            </w:sdtContent>
          </w:sdt>
          <w:sdt>
            <w:sdtPr>
              <w:id w:val="-1291392299"/>
              <w:tag w:val="goog_rdk_2074"/>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510" cy="2621915"/>
                              </a:xfrm>
                              <a:prstGeom prst="rect"/>
                              <a:ln/>
                            </pic:spPr>
                          </pic:pic>
                        </a:graphicData>
                      </a:graphic>
                    </wp:inline>
                  </w:drawing>
                </w:r>
              </w:del>
              <w:sdt>
                <w:sdtPr>
                  <w:id w:val="1420802222"/>
                  <w:tag w:val="goog_rdk_2075"/>
                </w:sdtPr>
                <w:sdtContent>
                  <w:del w:author="Anonymous" w:id="12" w:date="2025-08-29T06:22:43Z">
                    <w:r w:rsidDel="00000000" w:rsidR="00000000" w:rsidRPr="00000000">
                      <w:rPr>
                        <w:rtl w:val="0"/>
                      </w:rPr>
                    </w:r>
                  </w:del>
                </w:sdtContent>
              </w:sdt>
              <w:del w:author="Anonymous" w:id="12" w:date="2025-08-29T06:22:43Z"/>
            </w:sdtContent>
          </w:sdt>
        </w:p>
      </w:sdtContent>
    </w:sdt>
    <w:sdt>
      <w:sdtPr>
        <w:id w:val="1105846258"/>
        <w:tag w:val="goog_rdk_2079"/>
      </w:sdtPr>
      <w:sdtContent>
        <w:p w:rsidR="00000000" w:rsidDel="00000000" w:rsidP="00000000" w:rsidRDefault="00000000" w:rsidRPr="00000000" w14:paraId="00000259">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545099928"/>
              <w:tag w:val="goog_rdk_2077"/>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510" cy="2621915"/>
                              </a:xfrm>
                              <a:prstGeom prst="rect"/>
                              <a:ln/>
                            </pic:spPr>
                          </pic:pic>
                        </a:graphicData>
                      </a:graphic>
                    </wp:inline>
                  </w:drawing>
                </w:r>
              </w:del>
              <w:sdt>
                <w:sdtPr>
                  <w:id w:val="-166679998"/>
                  <w:tag w:val="goog_rdk_2078"/>
                </w:sdtPr>
                <w:sdtContent>
                  <w:del w:author="Anonymous" w:id="12" w:date="2025-08-29T06:22:43Z">
                    <w:r w:rsidDel="00000000" w:rsidR="00000000" w:rsidRPr="00000000">
                      <w:rPr>
                        <w:rtl w:val="0"/>
                      </w:rPr>
                    </w:r>
                  </w:del>
                </w:sdtContent>
              </w:sdt>
              <w:del w:author="Anonymous" w:id="12" w:date="2025-08-29T06:22:43Z"/>
            </w:sdtContent>
          </w:sdt>
        </w:p>
      </w:sdtContent>
    </w:sdt>
    <w:sdt>
      <w:sdtPr>
        <w:id w:val="-938227567"/>
        <w:tag w:val="goog_rdk_2082"/>
      </w:sdtPr>
      <w:sdtContent>
        <w:p w:rsidR="00000000" w:rsidDel="00000000" w:rsidP="00000000" w:rsidRDefault="00000000" w:rsidRPr="00000000" w14:paraId="0000025A">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714011659"/>
              <w:tag w:val="goog_rdk_2080"/>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3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510" cy="2621915"/>
                              </a:xfrm>
                              <a:prstGeom prst="rect"/>
                              <a:ln/>
                            </pic:spPr>
                          </pic:pic>
                        </a:graphicData>
                      </a:graphic>
                    </wp:inline>
                  </w:drawing>
                </w:r>
              </w:del>
              <w:sdt>
                <w:sdtPr>
                  <w:id w:val="-1335254807"/>
                  <w:tag w:val="goog_rdk_2081"/>
                </w:sdtPr>
                <w:sdtContent>
                  <w:del w:author="Anonymous" w:id="12" w:date="2025-08-29T06:22:43Z">
                    <w:r w:rsidDel="00000000" w:rsidR="00000000" w:rsidRPr="00000000">
                      <w:rPr>
                        <w:rtl w:val="0"/>
                      </w:rPr>
                    </w:r>
                  </w:del>
                </w:sdtContent>
              </w:sdt>
              <w:del w:author="Anonymous" w:id="12" w:date="2025-08-29T06:22:43Z"/>
            </w:sdtContent>
          </w:sdt>
        </w:p>
      </w:sdtContent>
    </w:sdt>
    <w:sdt>
      <w:sdtPr>
        <w:id w:val="-1893901932"/>
        <w:tag w:val="goog_rdk_2085"/>
      </w:sdtPr>
      <w:sdtContent>
        <w:p w:rsidR="00000000" w:rsidDel="00000000" w:rsidP="00000000" w:rsidRDefault="00000000" w:rsidRPr="00000000" w14:paraId="0000025B">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382281302"/>
              <w:tag w:val="goog_rdk_2083"/>
            </w:sdtPr>
            <w:sdtContent>
              <w:del w:author="Anonymous" w:id="12" w:date="2025-08-29T06:22:43Z">
                <w:r w:rsidDel="00000000" w:rsidR="00000000" w:rsidRPr="00000000">
                  <w:rPr>
                    <w:rFonts w:ascii="Cambria" w:cs="Cambria" w:eastAsia="Cambria" w:hAnsi="Cambria"/>
                    <w:sz w:val="22"/>
                    <w:szCs w:val="22"/>
                    <w:rPrChange w:author="SRIGANESH Hs" w:id="51" w:date="2025-08-04T12:58:46Z">
                      <w:rPr>
                        <w:rFonts w:ascii="Cambria" w:cs="Cambria" w:eastAsia="Cambria" w:hAnsi="Cambria"/>
                        <w:sz w:val="22"/>
                        <w:szCs w:val="22"/>
                      </w:rPr>
                    </w:rPrChange>
                  </w:rPr>
                  <w:drawing>
                    <wp:inline distB="0" distT="0" distL="0" distR="0">
                      <wp:extent cx="5731510" cy="2621915"/>
                      <wp:effectExtent b="0" l="0" r="0" t="0"/>
                      <wp:docPr id="2062679840"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510" cy="2621915"/>
                              </a:xfrm>
                              <a:prstGeom prst="rect"/>
                              <a:ln/>
                            </pic:spPr>
                          </pic:pic>
                        </a:graphicData>
                      </a:graphic>
                    </wp:inline>
                  </w:drawing>
                </w:r>
              </w:del>
              <w:sdt>
                <w:sdtPr>
                  <w:id w:val="1375957500"/>
                  <w:tag w:val="goog_rdk_2084"/>
                </w:sdtPr>
                <w:sdtContent>
                  <w:del w:author="Anonymous" w:id="12" w:date="2025-08-29T06:22:43Z">
                    <w:r w:rsidDel="00000000" w:rsidR="00000000" w:rsidRPr="00000000">
                      <w:rPr>
                        <w:rtl w:val="0"/>
                      </w:rPr>
                    </w:r>
                  </w:del>
                </w:sdtContent>
              </w:sdt>
              <w:del w:author="Anonymous" w:id="12" w:date="2025-08-29T06:22:43Z"/>
            </w:sdtContent>
          </w:sdt>
        </w:p>
      </w:sdtContent>
    </w:sdt>
    <w:sdt>
      <w:sdtPr>
        <w:id w:val="-1777592561"/>
        <w:tag w:val="goog_rdk_2089"/>
      </w:sdtPr>
      <w:sdtContent>
        <w:p w:rsidR="00000000" w:rsidDel="00000000" w:rsidP="00000000" w:rsidRDefault="00000000" w:rsidRPr="00000000" w14:paraId="0000025C">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774162611"/>
              <w:tag w:val="goog_rdk_2086"/>
            </w:sdtPr>
            <w:sdtContent>
              <w:del w:author="Anonymous" w:id="12" w:date="2025-08-29T06:22:43Z"/>
              <w:sdt>
                <w:sdtPr>
                  <w:id w:val="-1263408373"/>
                  <w:tag w:val="goog_rdk_2087"/>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sz w:val="22"/>
                            <w:szCs w:val="22"/>
                          </w:rPr>
                        </w:rPrChange>
                      </w:rPr>
                      <w:delText xml:space="preserve">Fig. Successfully showing the dosage and its form and alternatives to the drugs based on age.</w:delText>
                    </w:r>
                  </w:del>
                </w:sdtContent>
              </w:sdt>
              <w:del w:author="Anonymous" w:id="12" w:date="2025-08-29T06:22:43Z">
                <w:sdt>
                  <w:sdtPr>
                    <w:id w:val="-1025754756"/>
                    <w:tag w:val="goog_rdk_2088"/>
                  </w:sdtPr>
                  <w:sdtContent>
                    <w:r w:rsidDel="00000000" w:rsidR="00000000" w:rsidRPr="00000000">
                      <w:rPr>
                        <w:rtl w:val="0"/>
                      </w:rPr>
                    </w:r>
                  </w:sdtContent>
                </w:sdt>
              </w:del>
            </w:sdtContent>
          </w:sdt>
        </w:p>
      </w:sdtContent>
    </w:sdt>
    <w:sdt>
      <w:sdtPr>
        <w:id w:val="-298334890"/>
        <w:tag w:val="goog_rdk_2092"/>
      </w:sdtPr>
      <w:sdtContent>
        <w:p w:rsidR="00000000" w:rsidDel="00000000" w:rsidP="00000000" w:rsidRDefault="00000000" w:rsidRPr="00000000" w14:paraId="0000025D">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2059402440"/>
              <w:tag w:val="goog_rdk_2090"/>
            </w:sdtPr>
            <w:sdtContent>
              <w:del w:author="Anonymous" w:id="12" w:date="2025-08-29T06:22:43Z"/>
              <w:sdt>
                <w:sdtPr>
                  <w:id w:val="1476697336"/>
                  <w:tag w:val="goog_rdk_2091"/>
                </w:sdtPr>
                <w:sdtContent>
                  <w:del w:author="Anonymous" w:id="12" w:date="2025-08-29T06:22:43Z">
                    <w:r w:rsidDel="00000000" w:rsidR="00000000" w:rsidRPr="00000000">
                      <w:rPr>
                        <w:rtl w:val="0"/>
                      </w:rPr>
                    </w:r>
                  </w:del>
                </w:sdtContent>
              </w:sdt>
              <w:del w:author="Anonymous" w:id="12" w:date="2025-08-29T06:22:43Z"/>
            </w:sdtContent>
          </w:sdt>
        </w:p>
      </w:sdtContent>
    </w:sdt>
    <w:sdt>
      <w:sdtPr>
        <w:id w:val="-1520428314"/>
        <w:tag w:val="goog_rdk_2095"/>
      </w:sdtPr>
      <w:sdtContent>
        <w:p w:rsidR="00000000" w:rsidDel="00000000" w:rsidP="00000000" w:rsidRDefault="00000000" w:rsidRPr="00000000" w14:paraId="0000025E">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30032370"/>
              <w:tag w:val="goog_rdk_2093"/>
            </w:sdtPr>
            <w:sdtContent>
              <w:del w:author="Anonymous" w:id="12" w:date="2025-08-29T06:22:43Z"/>
              <w:sdt>
                <w:sdtPr>
                  <w:id w:val="-1247699206"/>
                  <w:tag w:val="goog_rdk_2094"/>
                </w:sdtPr>
                <w:sdtContent>
                  <w:del w:author="Anonymous" w:id="12" w:date="2025-08-29T06:22:43Z">
                    <w:r w:rsidDel="00000000" w:rsidR="00000000" w:rsidRPr="00000000">
                      <w:rPr>
                        <w:rtl w:val="0"/>
                      </w:rPr>
                    </w:r>
                  </w:del>
                </w:sdtContent>
              </w:sdt>
              <w:del w:author="Anonymous" w:id="12" w:date="2025-08-29T06:22:43Z"/>
            </w:sdtContent>
          </w:sdt>
        </w:p>
      </w:sdtContent>
    </w:sdt>
    <w:sdt>
      <w:sdtPr>
        <w:id w:val="370729855"/>
        <w:tag w:val="goog_rdk_2098"/>
      </w:sdtPr>
      <w:sdtContent>
        <w:p w:rsidR="00000000" w:rsidDel="00000000" w:rsidP="00000000" w:rsidRDefault="00000000" w:rsidRPr="00000000" w14:paraId="0000025F">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652778362"/>
              <w:tag w:val="goog_rdk_2096"/>
            </w:sdtPr>
            <w:sdtContent>
              <w:del w:author="Anonymous" w:id="12" w:date="2025-08-29T06:22:43Z"/>
              <w:sdt>
                <w:sdtPr>
                  <w:id w:val="-1767975507"/>
                  <w:tag w:val="goog_rdk_2097"/>
                </w:sdtPr>
                <w:sdtContent>
                  <w:del w:author="Anonymous" w:id="12" w:date="2025-08-29T06:22:43Z">
                    <w:r w:rsidDel="00000000" w:rsidR="00000000" w:rsidRPr="00000000">
                      <w:rPr>
                        <w:rtl w:val="0"/>
                      </w:rPr>
                    </w:r>
                  </w:del>
                </w:sdtContent>
              </w:sdt>
              <w:del w:author="Anonymous" w:id="12" w:date="2025-08-29T06:22:43Z"/>
            </w:sdtContent>
          </w:sdt>
        </w:p>
      </w:sdtContent>
    </w:sdt>
    <w:sdt>
      <w:sdtPr>
        <w:id w:val="1278845667"/>
        <w:tag w:val="goog_rdk_2101"/>
      </w:sdtPr>
      <w:sdtContent>
        <w:p w:rsidR="00000000" w:rsidDel="00000000" w:rsidP="00000000" w:rsidRDefault="00000000" w:rsidRPr="00000000" w14:paraId="00000260">
          <w:pPr>
            <w:tabs>
              <w:tab w:val="left" w:leader="none" w:pos="3929"/>
            </w:tabs>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sz w:val="22"/>
                  <w:szCs w:val="22"/>
                </w:rPr>
              </w:rPrChange>
            </w:rPr>
          </w:pPr>
          <w:sdt>
            <w:sdtPr>
              <w:id w:val="-1175715673"/>
              <w:tag w:val="goog_rdk_2099"/>
            </w:sdtPr>
            <w:sdtContent>
              <w:del w:author="Anonymous" w:id="12" w:date="2025-08-29T06:22:43Z"/>
              <w:sdt>
                <w:sdtPr>
                  <w:id w:val="1560280640"/>
                  <w:tag w:val="goog_rdk_2100"/>
                </w:sdtPr>
                <w:sdtContent>
                  <w:del w:author="Anonymous" w:id="12" w:date="2025-08-29T06:22:43Z">
                    <w:r w:rsidDel="00000000" w:rsidR="00000000" w:rsidRPr="00000000">
                      <w:rPr>
                        <w:rtl w:val="0"/>
                      </w:rPr>
                    </w:r>
                  </w:del>
                </w:sdtContent>
              </w:sdt>
              <w:del w:author="Anonymous" w:id="12" w:date="2025-08-29T06:22:43Z"/>
            </w:sdtContent>
          </w:sdt>
        </w:p>
      </w:sdtContent>
    </w:sdt>
    <w:sdt>
      <w:sdtPr>
        <w:id w:val="-1329761694"/>
        <w:tag w:val="goog_rdk_2104"/>
      </w:sdtPr>
      <w:sdtContent>
        <w:p w:rsidR="00000000" w:rsidDel="00000000" w:rsidP="00000000" w:rsidRDefault="00000000" w:rsidRPr="00000000" w14:paraId="00000261">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rPr>
              </w:rPrChange>
            </w:rPr>
          </w:pPr>
          <w:sdt>
            <w:sdtPr>
              <w:id w:val="-1687297118"/>
              <w:tag w:val="goog_rdk_2102"/>
            </w:sdtPr>
            <w:sdtContent>
              <w:del w:author="Anonymous" w:id="12" w:date="2025-08-29T06:22:43Z"/>
              <w:sdt>
                <w:sdtPr>
                  <w:id w:val="-1428688135"/>
                  <w:tag w:val="goog_rdk_210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rPr>
                        </w:rPrChange>
                      </w:rPr>
                      <w:delText xml:space="preserve">Conclusion</w:delText>
                    </w:r>
                  </w:del>
                </w:sdtContent>
              </w:sdt>
              <w:del w:author="Anonymous" w:id="12" w:date="2025-08-29T06:22:43Z"/>
            </w:sdtContent>
          </w:sdt>
        </w:p>
      </w:sdtContent>
    </w:sdt>
    <w:sdt>
      <w:sdtPr>
        <w:id w:val="-447729555"/>
        <w:tag w:val="goog_rdk_2107"/>
      </w:sdtPr>
      <w:sdtContent>
        <w:p w:rsidR="00000000" w:rsidDel="00000000" w:rsidP="00000000" w:rsidRDefault="00000000" w:rsidRPr="00000000" w14:paraId="00000262">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534627477"/>
              <w:tag w:val="goog_rdk_2105"/>
            </w:sdtPr>
            <w:sdtContent>
              <w:del w:author="Anonymous" w:id="12" w:date="2025-08-29T06:22:43Z"/>
              <w:sdt>
                <w:sdtPr>
                  <w:id w:val="-1648889802"/>
                  <w:tag w:val="goog_rdk_210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This project successfully developed an end-to-end system that empowers users to input medication prescriptions and receive detailed insights on potential drug interactions and dosage recommendations. By integrating advanced NLP techniques and healthcare datasets, the system automates critical checks traditionally performed by pharmacists, enhancing patient safety and medication management.</w:delText>
                      <w:br w:type="textWrapping"/>
                      <w:delText xml:space="preserve">The core achievement lies in designing and implementing a robust backend API using FastAPI, which efficiently handles medicine extraction, maps medicines to RxCUI codes, and detects possible drug-drug interactions from a curated dataset. Additionally, the system incorporates IBM Watson Natural Language Understanding to generate meaningful alerts explaining interaction severity and consequences, providing valuable context to users. Alongside, a dosage checking module was integrated to analyze prescribed dosages relative to patient age and suggest optimal adjustments or alternatives. Complementing the backend, a user-friendly frontend was built with Streamlit, enabling intuitive input and clear presentation of interaction and dosage results. This combination of frontend and backend creates a seamless experience that can assist healthcare professionals and patients alike.</w:delText>
                    </w:r>
                  </w:del>
                </w:sdtContent>
              </w:sdt>
              <w:del w:author="Anonymous" w:id="12" w:date="2025-08-29T06:22:43Z"/>
            </w:sdtContent>
          </w:sdt>
        </w:p>
      </w:sdtContent>
    </w:sdt>
    <w:sdt>
      <w:sdtPr>
        <w:id w:val="1999056729"/>
        <w:tag w:val="goog_rdk_2111"/>
      </w:sdtPr>
      <w:sdtContent>
        <w:p w:rsidR="00000000" w:rsidDel="00000000" w:rsidP="00000000" w:rsidRDefault="00000000" w:rsidRPr="00000000" w14:paraId="00000263">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b w:val="1"/>
                  <w:color w:val="000000"/>
                  <w:sz w:val="22"/>
                  <w:szCs w:val="22"/>
                </w:rPr>
              </w:rPrChange>
            </w:rPr>
          </w:pPr>
          <w:sdt>
            <w:sdtPr>
              <w:id w:val="-1644150886"/>
              <w:tag w:val="goog_rdk_2108"/>
            </w:sdtPr>
            <w:sdtContent>
              <w:del w:author="Anonymous" w:id="12" w:date="2025-08-29T06:22:43Z"/>
              <w:sdt>
                <w:sdtPr>
                  <w:id w:val="1162947801"/>
                  <w:tag w:val="goog_rdk_2109"/>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br w:type="textWrapping"/>
                      <w:delText xml:space="preserve">Throughout the development, several challenges were encountered. First, accurately extracting drug names from free-text prescriptions proved complex due to variability in medical terminology, spelling errors, and shorthand notations. To address this, multiple text-cleaning and mapping strategies were employed to reliably link extracted terms to standard RxCUI codes. Second, managing the large drug interaction dataset required efficient preprocessing and lookup methods to ensure fast response times within API calls. Third, integrating IBM Watson’s NLU service introduced dependency and latency considerations; initializing and handling errors robustly was crucial to maintain system stability. Additionally, designing a simple yet functional frontend interface in Streamlit demanded balancing usability with technical constraints, especially in displaying multi-item interaction results clearly. Finally, coordinating data flow and response formatting between modules required careful planning to maintain modularity and ease  </w:delText>
                    </w:r>
                  </w:del>
                </w:sdtContent>
              </w:sdt>
              <w:del w:author="Anonymous" w:id="12" w:date="2025-08-29T06:22:43Z">
                <w:sdt>
                  <w:sdtPr>
                    <w:id w:val="125531482"/>
                    <w:tag w:val="goog_rdk_2110"/>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b w:val="1"/>
                            <w:color w:val="000000"/>
                            <w:sz w:val="22"/>
                            <w:szCs w:val="22"/>
                          </w:rPr>
                        </w:rPrChange>
                      </w:rPr>
                      <w:delText xml:space="preserve">  </w:delText>
                    </w:r>
                  </w:sdtContent>
                </w:sdt>
              </w:del>
            </w:sdtContent>
          </w:sdt>
        </w:p>
      </w:sdtContent>
    </w:sdt>
    <w:sdt>
      <w:sdtPr>
        <w:id w:val="1224023865"/>
        <w:tag w:val="goog_rdk_2114"/>
      </w:sdtPr>
      <w:sdtContent>
        <w:p w:rsidR="00000000" w:rsidDel="00000000" w:rsidP="00000000" w:rsidRDefault="00000000" w:rsidRPr="00000000" w14:paraId="00000264">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1958559659"/>
              <w:tag w:val="goog_rdk_2112"/>
            </w:sdtPr>
            <w:sdtContent>
              <w:del w:author="Anonymous" w:id="12" w:date="2025-08-29T06:22:43Z"/>
              <w:sdt>
                <w:sdtPr>
                  <w:id w:val="-377096834"/>
                  <w:tag w:val="goog_rdk_2113"/>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br w:type="textWrapping"/>
                      <w:delText xml:space="preserve">This project provided valuable hands-on experience in full-stack AI system development, combining data science, software engineering, and user experience design. Key learnings included mastering FastAPI for building scalable RESTful services and managing asynchronous tasks and exceptions. The importance of robust data preprocessing and normalization was highlighted when working with real-world medical datasets. The use of NLP APIs for domain-specific alert generation showcased the power and challenges of integrating third-party AI services. Streamlit proved to be an effective tool for rapidly prototyping interactive applications with minimal frontend expertise. Moreover, this project reinforced best practices in API design, modular programming, and documentation for collaborative development. The iterative debugging and optimization process deepened understanding of performance trade-offs in data-intensive applications.</w:delText>
                    </w:r>
                  </w:del>
                </w:sdtContent>
              </w:sdt>
              <w:del w:author="Anonymous" w:id="12" w:date="2025-08-29T06:22:43Z"/>
            </w:sdtContent>
          </w:sdt>
        </w:p>
      </w:sdtContent>
    </w:sdt>
    <w:sdt>
      <w:sdtPr>
        <w:id w:val="2012815034"/>
        <w:tag w:val="goog_rdk_2120"/>
      </w:sdtPr>
      <w:sdtContent>
        <w:p w:rsidR="00000000" w:rsidDel="00000000" w:rsidP="00000000" w:rsidRDefault="00000000" w:rsidRPr="00000000" w14:paraId="00000265">
          <w:pPr>
            <w:spacing w:after="280" w:before="280" w:line="240" w:lineRule="auto"/>
            <w:jc w:val="both"/>
            <w:rPr>
              <w:del w:author="Anonymous" w:id="12" w:date="2025-08-29T06:22:43Z"/>
              <w:rFonts w:ascii="Cambria" w:cs="Cambria" w:eastAsia="Cambria" w:hAnsi="Cambria"/>
              <w:sz w:val="22"/>
              <w:szCs w:val="22"/>
              <w:rPrChange w:author="SRIGANESH Hs" w:id="51" w:date="2025-08-04T12:58:46Z">
                <w:rPr>
                  <w:rFonts w:ascii="Cambria" w:cs="Cambria" w:eastAsia="Cambria" w:hAnsi="Cambria"/>
                  <w:color w:val="000000"/>
                  <w:sz w:val="22"/>
                  <w:szCs w:val="22"/>
                </w:rPr>
              </w:rPrChange>
            </w:rPr>
          </w:pPr>
          <w:sdt>
            <w:sdtPr>
              <w:id w:val="-951199575"/>
              <w:tag w:val="goog_rdk_2115"/>
            </w:sdtPr>
            <w:sdtContent>
              <w:del w:author="Anonymous" w:id="12" w:date="2025-08-29T06:22:43Z"/>
              <w:sdt>
                <w:sdtPr>
                  <w:id w:val="847097876"/>
                  <w:tag w:val="goog_rdk_2116"/>
                </w:sdtPr>
                <w:sdtContent>
                  <w:del w:author="Anonymous" w:id="12" w:date="2025-08-29T06:22:43Z">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br w:type="textWrapping"/>
                      <w:delText xml:space="preserve">There are several promising directions to extend this system. Incorporating additional clinical parameters such as patient weight, renal function, or allergies could refine dosage recommendations and interaction risk assessments, enabling personalized medication management. Expanding the drug interaction dataset with real-time updates from regulatory sources would improve reliability and comprehensiveness. Integrating with electronic health record (EHR) systems could facilitate automatic prescripti</w:delText>
                    </w:r>
                  </w:del>
                </w:sdtContent>
              </w:sdt>
              <w:del w:author="Anonymous" w:id="12" w:date="2025-08-29T06:22:43Z">
                <w:sdt>
                  <w:sdtPr>
                    <w:id w:val="-672808221"/>
                    <w:tag w:val="goog_rdk_2117"/>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o</w:delText>
                    </w:r>
                  </w:sdtContent>
                </w:sdt>
                <w:sdt>
                  <w:sdtPr>
                    <w:id w:val="-1763480247"/>
                    <w:tag w:val="goog_rdk_2118"/>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n input and clinical decision support for healthcare providers. Advanced NLP models trained specifically on medical texts could enhance drug extraction accuracy and enable explanation generation beyond alert texts, such as detailed patient-friendly summaries. A mobile app version with offline capabilities could increase accessibility in resource-limited settings. Finally, adding multi-language support and voice input could broaden usability for diverse populations. These enhancements could transform the system into a versatile digital health assistant, significantly contributing to medication safety worldwi</w:delText>
                    </w:r>
                  </w:sdtContent>
                </w:sdt>
                <w:sdt>
                  <w:sdtPr>
                    <w:id w:val="-1469431581"/>
                    <w:tag w:val="goog_rdk_2119"/>
                  </w:sdtPr>
                  <w:sdtContent>
                    <w:r w:rsidDel="00000000" w:rsidR="00000000" w:rsidRPr="00000000">
                      <w:rPr>
                        <w:rFonts w:ascii="Cambria" w:cs="Cambria" w:eastAsia="Cambria" w:hAnsi="Cambria"/>
                        <w:sz w:val="22"/>
                        <w:szCs w:val="22"/>
                        <w:rtl w:val="0"/>
                        <w:rPrChange w:author="SRIGANESH Hs" w:id="51" w:date="2025-08-04T12:58:46Z">
                          <w:rPr>
                            <w:rFonts w:ascii="Cambria" w:cs="Cambria" w:eastAsia="Cambria" w:hAnsi="Cambria"/>
                            <w:color w:val="000000"/>
                            <w:sz w:val="22"/>
                            <w:szCs w:val="22"/>
                          </w:rPr>
                        </w:rPrChange>
                      </w:rPr>
                      <w:delText xml:space="preserve">de.</w:delText>
                    </w:r>
                  </w:sdtContent>
                </w:sdt>
              </w:del>
            </w:sdtContent>
          </w:sdt>
        </w:p>
      </w:sdtContent>
    </w:sdt>
    <w:sdt>
      <w:sdtPr>
        <w:id w:val="-260753278"/>
        <w:tag w:val="goog_rdk_2122"/>
      </w:sdtPr>
      <w:sdtContent>
        <w:p w:rsidR="00000000" w:rsidDel="00000000" w:rsidP="00000000" w:rsidRDefault="00000000" w:rsidRPr="00000000" w14:paraId="00000266">
          <w:pPr>
            <w:tabs>
              <w:tab w:val="left" w:leader="none" w:pos="3929"/>
            </w:tabs>
            <w:spacing w:after="280" w:before="280" w:line="240" w:lineRule="auto"/>
            <w:jc w:val="both"/>
            <w:rPr>
              <w:rFonts w:ascii="Cambria" w:cs="Cambria" w:eastAsia="Cambria" w:hAnsi="Cambria"/>
              <w:sz w:val="22"/>
              <w:szCs w:val="22"/>
              <w:rPrChange w:author="SRIGANESH Hs" w:id="51" w:date="2025-08-04T12:58:46Z">
                <w:rPr>
                  <w:rFonts w:ascii="Cambria" w:cs="Cambria" w:eastAsia="Cambria" w:hAnsi="Cambria"/>
                  <w:sz w:val="22"/>
                  <w:szCs w:val="22"/>
                </w:rPr>
              </w:rPrChange>
            </w:rPr>
            <w:pPrChange w:author="Shaik Anas" w:id="0" w:date="2025-08-29T09:08:17Z">
              <w:pPr>
                <w:tabs>
                  <w:tab w:val="left" w:leader="none" w:pos="3929"/>
                </w:tabs>
                <w:jc w:val="both"/>
              </w:pPr>
            </w:pPrChange>
          </w:pPr>
          <w:sdt>
            <w:sdtPr>
              <w:id w:val="1109412864"/>
              <w:tag w:val="goog_rdk_2121"/>
            </w:sdtPr>
            <w:sdtContent>
              <w:r w:rsidDel="00000000" w:rsidR="00000000" w:rsidRPr="00000000">
                <w:rPr>
                  <w:rtl w:val="0"/>
                </w:rPr>
              </w:r>
            </w:sdtContent>
          </w:sdt>
        </w:p>
      </w:sdtContent>
    </w:sdt>
    <w:sectPr>
      <w:headerReference r:id="rId38" w:type="default"/>
      <w:headerReference r:id="rId39" w:type="first"/>
      <w:footerReference r:id="rId40" w:type="first"/>
      <w:pgSz w:h="16838" w:w="11906" w:orient="portrait"/>
      <w:pgMar w:bottom="1440" w:top="1440" w:left="1440" w:right="1440" w:header="708" w:footer="708"/>
      <w:pgNumType w:start="1"/>
      <w:sectPrChange w:author="Cylab Security Solutions" w:id="0" w:date="2025-09-01T12:36:09Z">
        <w:sectPr w:rsidR="000000" w:rsidDel="000000" w:rsidRPr="000000" w:rsidSect="000000">
          <w:pgMar w:bottom="1440" w:top="1440" w:left="1440" w:right="1440" w:header="708" w:footer="708"/>
          <w:pgNumType w:start="1"/>
          <w:pgSz w:h="16838" w:w="11906" w:orient="portrait"/>
        </w:sectPr>
      </w:sectPrChange>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w:font w:name="Courier New"/>
  <w:font w:name="Noto Sans Symbols">
    <w:embedRegular w:fontKey="{00000000-0000-0000-0000-000000000000}" r:id="rId1" w:subsetted="0"/>
    <w:embedBold w:fontKey="{00000000-0000-0000-0000-000000000000}" r:id="rId2" w:subsetted="0"/>
  </w:font>
  <w:font w:name="-webkit-standar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sdt>
    <w:sdtPr>
      <w:id w:val="338002819"/>
      <w:tag w:val="goog_rdk_4138"/>
    </w:sdtPr>
    <w:sdtContent>
      <w:p w:rsidR="00000000" w:rsidDel="00000000" w:rsidP="00000000" w:rsidRDefault="00000000" w:rsidRPr="00000000" w14:paraId="000004CF">
        <w:pPr>
          <w:rPr>
            <w:ins w:author="Kataram Tarun" w:id="98" w:date="2025-08-29T05:03:58Z"/>
            <w:rPrChange w:author="Kataram Tarun" w:id="1" w:date="2025-08-29T05:03:58Z">
              <w:rPr>
                <w:rFonts w:ascii="Calibri" w:cs="Calibri" w:eastAsia="Calibri" w:hAnsi="Calibri"/>
                <w:b w:val="0"/>
                <w:i w:val="0"/>
                <w:smallCaps w:val="0"/>
                <w:strike w:val="0"/>
                <w:color w:val="000000"/>
                <w:sz w:val="24"/>
                <w:szCs w:val="24"/>
                <w:u w:val="none"/>
                <w:shd w:fill="auto" w:val="clear"/>
                <w:vertAlign w:val="baseline"/>
              </w:rPr>
            </w:rPrChange>
          </w:rPr>
        </w:pPr>
        <w:sdt>
          <w:sdtPr>
            <w:id w:val="-339928917"/>
            <w:tag w:val="goog_rdk_4136"/>
          </w:sdtPr>
          <w:sdtContent>
            <w:ins w:author="Kataram Tarun" w:id="98" w:date="2025-08-29T05:03:58Z"/>
            <w:sdt>
              <w:sdtPr>
                <w:id w:val="-1627666723"/>
                <w:tag w:val="goog_rdk_4137"/>
              </w:sdtPr>
              <w:sdtContent>
                <w:ins w:author="Kataram Tarun" w:id="98" w:date="2025-08-29T05:03:58Z">
                  <w:r w:rsidDel="00000000" w:rsidR="00000000" w:rsidRPr="00000000">
                    <w:rPr>
                      <w:rtl w:val="0"/>
                    </w:rPr>
                  </w:r>
                </w:ins>
              </w:sdtContent>
            </w:sdt>
            <w:ins w:author="Kataram Tarun" w:id="98" w:date="2025-08-29T05:03:58Z"/>
          </w:sdtContent>
        </w:sdt>
      </w:p>
    </w:sdtContent>
  </w:sdt>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sdt>
    <w:sdtPr>
      <w:id w:val="-1348962334"/>
      <w:tag w:val="goog_rdk_2144"/>
    </w:sdtPr>
    <w:sdtContent>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ins w:author="Anonymous" w:id="12" w:date="2025-08-29T06:22:43Z"/>
            <w:rFonts w:ascii="Cambria" w:cs="Cambria" w:eastAsia="Cambria" w:hAnsi="Cambria"/>
            <w:b w:val="1"/>
            <w:sz w:val="30"/>
            <w:szCs w:val="30"/>
            <w:u w:val="single"/>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98811270"/>
            <w:tag w:val="goog_rdk_2124"/>
          </w:sdtPr>
          <w:sdtContent>
            <w:ins w:author="Pooja Myana" w:id="55" w:date="2025-09-02T16:11:36Z">
              <w:r w:rsidDel="00000000" w:rsidR="00000000" w:rsidRPr="00000000">
                <w:rPr>
                  <w:rPrChange w:author="Pooja Myana" w:id="56" w:date="2025-09-02T16:11:36Z">
                    <w:rPr>
                      <w:rFonts w:ascii="Cambria" w:cs="Cambria" w:eastAsia="Cambria" w:hAnsi="Cambria"/>
                      <w:sz w:val="22"/>
                      <w:szCs w:val="22"/>
                    </w:rPr>
                  </w:rPrChange>
                </w:rPr>
                <w:drawing>
                  <wp:inline distB="114300" distT="114300" distL="114300" distR="114300">
                    <wp:extent cx="1585540" cy="681038"/>
                    <wp:effectExtent b="0" l="0" r="0" t="0"/>
                    <wp:docPr id="206267977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85540" cy="681038"/>
                            </a:xfrm>
                            <a:prstGeom prst="rect"/>
                            <a:ln/>
                          </pic:spPr>
                        </pic:pic>
                      </a:graphicData>
                    </a:graphic>
                  </wp:inline>
                </w:drawing>
              </w:r>
            </w:ins>
          </w:sdtContent>
        </w:sdt>
        <w:sdt>
          <w:sdtPr>
            <w:id w:val="-821370425"/>
            <w:tag w:val="goog_rdk_2125"/>
          </w:sdtPr>
          <w:sdtContent>
            <w:ins w:author="Ajay MuppidiAj" w:id="3" w:date="2025-09-03T03:59:38Z">
              <w:r w:rsidDel="00000000" w:rsidR="00000000" w:rsidRPr="00000000">
                <w:rPr>
                  <w:rPrChange w:author="Ajay MuppidiAj" w:id="57" w:date="2025-09-03T03:59:38Z">
                    <w:rPr>
                      <w:rFonts w:ascii="Cambria" w:cs="Cambria" w:eastAsia="Cambria" w:hAnsi="Cambria"/>
                      <w:sz w:val="22"/>
                      <w:szCs w:val="22"/>
                    </w:rPr>
                  </w:rPrChange>
                </w:rPr>
                <w:drawing>
                  <wp:inline distB="114300" distT="114300" distL="114300" distR="114300">
                    <wp:extent cx="1585540" cy="681038"/>
                    <wp:effectExtent b="0" l="0" r="0" t="0"/>
                    <wp:docPr id="206267980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85540" cy="681038"/>
                            </a:xfrm>
                            <a:prstGeom prst="rect"/>
                            <a:ln/>
                          </pic:spPr>
                        </pic:pic>
                      </a:graphicData>
                    </a:graphic>
                  </wp:inline>
                </w:drawing>
              </w:r>
            </w:ins>
          </w:sdtContent>
        </w:sdt>
        <w:sdt>
          <w:sdtPr>
            <w:id w:val="-1116432068"/>
            <w:tag w:val="goog_rdk_2126"/>
          </w:sdtPr>
          <w:sdtContent>
            <w:ins w:author="EXPLORER THE FREE FIRE16" w:id="58" w:date="2025-08-30T05:30:01Z">
              <w:sdt>
                <w:sdtPr>
                  <w:id w:val="-435298416"/>
                  <w:tag w:val="goog_rdk_2127"/>
                </w:sdtPr>
                <w:sdtContent>
                  <w:del w:author="Anonymous" w:id="2" w:date="2025-09-02T09:08:03Z">
                    <w:r w:rsidDel="00000000" w:rsidR="00000000" w:rsidRPr="00000000">
                      <w:rPr>
                        <w:rPrChange w:author="EXPLORER THE FREE FIRE16" w:id="59" w:date="2025-08-30T05:30:01Z">
                          <w:rPr>
                            <w:rFonts w:ascii="Cambria" w:cs="Cambria" w:eastAsia="Cambria" w:hAnsi="Cambria"/>
                            <w:sz w:val="22"/>
                            <w:szCs w:val="22"/>
                          </w:rPr>
                        </w:rPrChange>
                      </w:rPr>
                      <w:drawing>
                        <wp:inline distB="114300" distT="114300" distL="114300" distR="114300">
                          <wp:extent cx="1585540" cy="681038"/>
                          <wp:effectExtent b="0" l="0" r="0" t="0"/>
                          <wp:docPr id="206267980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85540" cy="681038"/>
                                  </a:xfrm>
                                  <a:prstGeom prst="rect"/>
                                  <a:ln/>
                                </pic:spPr>
                              </pic:pic>
                            </a:graphicData>
                          </a:graphic>
                        </wp:inline>
                      </w:drawing>
                    </w:r>
                  </w:del>
                </w:sdtContent>
              </w:sdt>
            </w:ins>
          </w:sdtContent>
        </w:sdt>
        <w:sdt>
          <w:sdtPr>
            <w:id w:val="1099149424"/>
            <w:tag w:val="goog_rdk_2128"/>
          </w:sdtPr>
          <w:sdtContent>
            <w:ins w:author="Poojapanugulla" w:id="60" w:date="2025-08-30T09:14:33Z">
              <w:r w:rsidDel="00000000" w:rsidR="00000000" w:rsidRPr="00000000">
                <w:rPr>
                  <w:rFonts w:ascii="Cambria" w:cs="Cambria" w:eastAsia="Cambria" w:hAnsi="Cambria"/>
                  <w:b w:val="1"/>
                  <w:sz w:val="30"/>
                  <w:szCs w:val="30"/>
                  <w:u w:val="single"/>
                  <w:rPrChange w:author="Poojapanugulla" w:id="61" w:date="2025-08-30T09:14:33Z">
                    <w:rPr>
                      <w:rFonts w:ascii="Cambria" w:cs="Cambria" w:eastAsia="Cambria" w:hAnsi="Cambria"/>
                      <w:sz w:val="22"/>
                      <w:szCs w:val="22"/>
                    </w:rPr>
                  </w:rPrChange>
                </w:rPr>
                <w:drawing>
                  <wp:inline distB="0" distT="0" distL="0" distR="0">
                    <wp:extent cx="3357563" cy="3324225"/>
                    <wp:effectExtent b="0" l="0" r="0" t="0"/>
                    <wp:docPr id="2062679783"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3357563" cy="3324225"/>
                            </a:xfrm>
                            <a:prstGeom prst="rect"/>
                            <a:ln/>
                          </pic:spPr>
                        </pic:pic>
                      </a:graphicData>
                    </a:graphic>
                  </wp:inline>
                </w:drawing>
              </w:r>
            </w:ins>
          </w:sdtContent>
        </w:sdt>
        <w:sdt>
          <w:sdtPr>
            <w:id w:val="-266257277"/>
            <w:tag w:val="goog_rdk_2129"/>
          </w:sdtPr>
          <w:sdtContent>
            <w:ins w:author="Anonymous" w:id="62" w:date="2025-08-30T06:41:25Z">
              <w:r w:rsidDel="00000000" w:rsidR="00000000" w:rsidRPr="00000000">
                <w:rPr>
                  <w:rFonts w:ascii="Cambria" w:cs="Cambria" w:eastAsia="Cambria" w:hAnsi="Cambria"/>
                  <w:b w:val="1"/>
                  <w:sz w:val="30"/>
                  <w:szCs w:val="30"/>
                  <w:u w:val="single"/>
                  <w:rPrChange w:author="Anonymous" w:id="63" w:date="2025-08-30T06:41:25Z">
                    <w:rPr>
                      <w:rFonts w:ascii="Cambria" w:cs="Cambria" w:eastAsia="Cambria" w:hAnsi="Cambria"/>
                      <w:sz w:val="22"/>
                      <w:szCs w:val="22"/>
                    </w:rPr>
                  </w:rPrChange>
                </w:rPr>
                <w:drawing>
                  <wp:inline distB="0" distT="0" distL="0" distR="0">
                    <wp:extent cx="5731200" cy="3327400"/>
                    <wp:effectExtent b="0" l="0" r="0" t="0"/>
                    <wp:docPr id="2062679833"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062712109"/>
            <w:tag w:val="goog_rdk_2130"/>
          </w:sdtPr>
          <w:sdtContent>
            <w:ins w:author="Yuktha Koyyada" w:id="64" w:date="2025-08-30T05:29:23Z">
              <w:r w:rsidDel="00000000" w:rsidR="00000000" w:rsidRPr="00000000">
                <w:rPr>
                  <w:rFonts w:ascii="Cambria" w:cs="Cambria" w:eastAsia="Cambria" w:hAnsi="Cambria"/>
                  <w:b w:val="1"/>
                  <w:sz w:val="30"/>
                  <w:szCs w:val="30"/>
                  <w:u w:val="single"/>
                  <w:rPrChange w:author="Yuktha Koyyada" w:id="65" w:date="2025-08-30T05:29:23Z">
                    <w:rPr>
                      <w:rFonts w:ascii="Cambria" w:cs="Cambria" w:eastAsia="Cambria" w:hAnsi="Cambria"/>
                      <w:sz w:val="22"/>
                      <w:szCs w:val="22"/>
                    </w:rPr>
                  </w:rPrChange>
                </w:rPr>
                <w:drawing>
                  <wp:inline distB="0" distT="0" distL="0" distR="0">
                    <wp:extent cx="5731200" cy="3327400"/>
                    <wp:effectExtent b="0" l="0" r="0" t="0"/>
                    <wp:docPr id="2062679777"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366298377"/>
            <w:tag w:val="goog_rdk_2131"/>
          </w:sdtPr>
          <w:sdtContent>
            <w:del w:author="EXPLORER THE FREE FIRE16" w:id="58" w:date="2025-08-30T05:30:01Z">
              <w:r w:rsidDel="00000000" w:rsidR="00000000" w:rsidRPr="00000000">
                <w:rPr>
                  <w:rFonts w:ascii="Cambria" w:cs="Cambria" w:eastAsia="Cambria" w:hAnsi="Cambria"/>
                  <w:b w:val="1"/>
                  <w:sz w:val="30"/>
                  <w:szCs w:val="30"/>
                  <w:u w:val="single"/>
                  <w:rPrChange w:author="Yuktha Koyyada" w:id="65" w:date="2025-08-30T05:29:23Z">
                    <w:rPr>
                      <w:rFonts w:ascii="Calibri" w:cs="Calibri" w:eastAsia="Calibri" w:hAnsi="Calibri"/>
                      <w:b w:val="0"/>
                      <w:i w:val="0"/>
                      <w:smallCaps w:val="0"/>
                      <w:strike w:val="0"/>
                      <w:color w:val="000000"/>
                      <w:sz w:val="24"/>
                      <w:szCs w:val="24"/>
                      <w:u w:val="none"/>
                      <w:shd w:fill="auto" w:val="clear"/>
                      <w:vertAlign w:val="baseline"/>
                    </w:rPr>
                  </w:rPrChange>
                </w:rPr>
                <w:drawing>
                  <wp:inline distB="114300" distT="114300" distL="114300" distR="114300">
                    <wp:extent cx="1585540" cy="681038"/>
                    <wp:effectExtent b="0" l="0" r="0" t="0"/>
                    <wp:docPr id="206267978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85540" cy="681038"/>
                            </a:xfrm>
                            <a:prstGeom prst="rect"/>
                            <a:ln/>
                          </pic:spPr>
                        </pic:pic>
                      </a:graphicData>
                    </a:graphic>
                  </wp:inline>
                </w:drawing>
              </w:r>
            </w:del>
          </w:sdtContent>
        </w:sdt>
        <w:sdt>
          <w:sdtPr>
            <w:id w:val="1723483216"/>
            <w:tag w:val="goog_rdk_2132"/>
          </w:sdtPr>
          <w:sdtContent>
            <w:ins w:author="RENUGA DEVI" w:id="66" w:date="2025-08-30T04:28:04Z">
              <w:r w:rsidDel="00000000" w:rsidR="00000000" w:rsidRPr="00000000">
                <w:rPr>
                  <w:rFonts w:ascii="Cambria" w:cs="Cambria" w:eastAsia="Cambria" w:hAnsi="Cambria"/>
                  <w:b w:val="1"/>
                  <w:sz w:val="30"/>
                  <w:szCs w:val="30"/>
                  <w:u w:val="single"/>
                  <w:rPrChange w:author="RENUGA DEVI" w:id="67" w:date="2025-08-30T04:28:04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13"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993389126"/>
            <w:tag w:val="goog_rdk_2133"/>
          </w:sdtPr>
          <w:sdtContent>
            <w:ins w:author="RENUGA DEVI" w:id="68" w:date="2025-08-30T03:44:59Z">
              <w:r w:rsidDel="00000000" w:rsidR="00000000" w:rsidRPr="00000000">
                <w:rPr>
                  <w:rFonts w:ascii="Cambria" w:cs="Cambria" w:eastAsia="Cambria" w:hAnsi="Cambria"/>
                  <w:b w:val="1"/>
                  <w:sz w:val="30"/>
                  <w:szCs w:val="30"/>
                  <w:u w:val="single"/>
                  <w:rPrChange w:author="RENUGA DEVI" w:id="69" w:date="2025-08-30T03:44:59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00"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790358635"/>
            <w:tag w:val="goog_rdk_2134"/>
          </w:sdtPr>
          <w:sdtContent>
            <w:ins w:author="Anonymous" w:id="70" w:date="2025-08-29T16:53:35Z">
              <w:r w:rsidDel="00000000" w:rsidR="00000000" w:rsidRPr="00000000">
                <w:rPr>
                  <w:rFonts w:ascii="Cambria" w:cs="Cambria" w:eastAsia="Cambria" w:hAnsi="Cambria"/>
                  <w:b w:val="1"/>
                  <w:sz w:val="30"/>
                  <w:szCs w:val="30"/>
                  <w:u w:val="single"/>
                  <w:rPrChange w:author="Anonymous" w:id="71" w:date="2025-08-29T16:53:35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07"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568323980"/>
            <w:tag w:val="goog_rdk_2135"/>
          </w:sdtPr>
          <w:sdtContent>
            <w:ins w:author="gunupudi loves" w:id="72" w:date="2025-08-29T13:52:02Z">
              <w:r w:rsidDel="00000000" w:rsidR="00000000" w:rsidRPr="00000000">
                <w:rPr>
                  <w:rFonts w:ascii="Cambria" w:cs="Cambria" w:eastAsia="Cambria" w:hAnsi="Cambria"/>
                  <w:b w:val="1"/>
                  <w:sz w:val="30"/>
                  <w:szCs w:val="30"/>
                  <w:u w:val="single"/>
                  <w:rPrChange w:author="gunupudi loves" w:id="73" w:date="2025-08-29T13:52:02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10"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262569722"/>
            <w:tag w:val="goog_rdk_2136"/>
          </w:sdtPr>
          <w:sdtContent>
            <w:ins w:author="Gade Venkata Reddy" w:id="74" w:date="2025-08-29T10:08:40Z">
              <w:r w:rsidDel="00000000" w:rsidR="00000000" w:rsidRPr="00000000">
                <w:rPr>
                  <w:rFonts w:ascii="Cambria" w:cs="Cambria" w:eastAsia="Cambria" w:hAnsi="Cambria"/>
                  <w:b w:val="1"/>
                  <w:sz w:val="30"/>
                  <w:szCs w:val="30"/>
                  <w:u w:val="single"/>
                  <w:rPrChange w:author="Gade Venkata Reddy" w:id="75" w:date="2025-08-29T10:08:40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794"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576429599"/>
            <w:tag w:val="goog_rdk_2137"/>
          </w:sdtPr>
          <w:sdtContent>
            <w:ins w:author="Anonymous" w:id="76" w:date="2025-08-29T10:03:51Z">
              <w:r w:rsidDel="00000000" w:rsidR="00000000" w:rsidRPr="00000000">
                <w:rPr>
                  <w:rFonts w:ascii="Cambria" w:cs="Cambria" w:eastAsia="Cambria" w:hAnsi="Cambria"/>
                  <w:b w:val="1"/>
                  <w:sz w:val="30"/>
                  <w:szCs w:val="30"/>
                  <w:u w:val="single"/>
                  <w:rPrChange w:author="Anonymous" w:id="77" w:date="2025-08-29T10:03:51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781"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158962521"/>
            <w:tag w:val="goog_rdk_2138"/>
          </w:sdtPr>
          <w:sdtContent>
            <w:ins w:author="Anonymous" w:id="78" w:date="2025-08-29T08:59:56Z">
              <w:r w:rsidDel="00000000" w:rsidR="00000000" w:rsidRPr="00000000">
                <w:rPr>
                  <w:rFonts w:ascii="Cambria" w:cs="Cambria" w:eastAsia="Cambria" w:hAnsi="Cambria"/>
                  <w:b w:val="1"/>
                  <w:sz w:val="30"/>
                  <w:szCs w:val="30"/>
                  <w:u w:val="single"/>
                  <w:rPrChange w:author="Anonymous" w:id="79" w:date="2025-08-29T08:59:56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29"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13736948"/>
            <w:tag w:val="goog_rdk_2139"/>
          </w:sdtPr>
          <w:sdtContent>
            <w:ins w:author="Anonymous" w:id="12" w:date="2025-08-29T06:22:43Z">
              <w:r w:rsidDel="00000000" w:rsidR="00000000" w:rsidRPr="00000000">
                <w:rPr>
                  <w:rFonts w:ascii="Cambria" w:cs="Cambria" w:eastAsia="Cambria" w:hAnsi="Cambria"/>
                  <w:b w:val="1"/>
                  <w:sz w:val="30"/>
                  <w:szCs w:val="30"/>
                  <w:u w:val="single"/>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41"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
              <w:sdtPr>
                <w:id w:val="-2088287895"/>
                <w:tag w:val="goog_rdk_2140"/>
              </w:sdtPr>
              <w:sdtContent>
                <w:ins w:author="Anonymous" w:id="12" w:date="2025-08-29T06:22:43Z">
                  <w:r w:rsidDel="00000000" w:rsidR="00000000" w:rsidRPr="00000000">
                    <w:rPr>
                      <w:rFonts w:ascii="Cambria" w:cs="Cambria" w:eastAsia="Cambria" w:hAnsi="Cambria"/>
                      <w:b w:val="1"/>
                      <w:sz w:val="30"/>
                      <w:szCs w:val="30"/>
                      <w:u w:val="single"/>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WWWnb   8   5AI Medical Prescription Verification Lev eraging IBM </w:t>
                  </w:r>
                </w:ins>
              </w:sdtContent>
            </w:sdt>
            <w:ins w:author="Anonymous" w:id="12" w:date="2025-08-29T06:22:43Z">
              <w:r w:rsidDel="00000000" w:rsidR="00000000" w:rsidRPr="00000000">
                <w:rPr>
                  <w:rFonts w:ascii="Cambria" w:cs="Cambria" w:eastAsia="Cambria" w:hAnsi="Cambria"/>
                  <w:b w:val="1"/>
                  <w:sz w:val="30"/>
                  <w:szCs w:val="30"/>
                  <w:u w:val="single"/>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865"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sdt>
                <w:sdtPr>
                  <w:id w:val="-481905200"/>
                  <w:tag w:val="goog_rdk_2141"/>
                </w:sdtPr>
                <w:sdtContent>
                  <w:r w:rsidDel="00000000" w:rsidR="00000000" w:rsidRPr="00000000">
                    <w:rPr>
                      <w:rFonts w:ascii="Cambria" w:cs="Cambria" w:eastAsia="Cambria" w:hAnsi="Cambria"/>
                      <w:b w:val="1"/>
                      <w:sz w:val="30"/>
                      <w:szCs w:val="30"/>
                      <w:u w:val="single"/>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r w:rsidDel="00000000" w:rsidR="00000000" w:rsidRPr="00000000">
                <w:rPr>
                  <w:rFonts w:ascii="Cambria" w:cs="Cambria" w:eastAsia="Cambria" w:hAnsi="Cambria"/>
                  <w:b w:val="1"/>
                  <w:sz w:val="30"/>
                  <w:szCs w:val="30"/>
                  <w:u w:val="single"/>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0346" cy="2560570"/>
                    <wp:effectExtent b="0" l="0" r="0" t="0"/>
                    <wp:docPr id="2062679788"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0346" cy="2560570"/>
                            </a:xfrm>
                            <a:prstGeom prst="rect"/>
                            <a:ln/>
                          </pic:spPr>
                        </pic:pic>
                      </a:graphicData>
                    </a:graphic>
                  </wp:inline>
                </w:drawing>
              </w:r>
              <w:sdt>
                <w:sdtPr>
                  <w:id w:val="264959990"/>
                  <w:tag w:val="goog_rdk_2142"/>
                </w:sdtPr>
                <w:sdtContent>
                  <w:r w:rsidDel="00000000" w:rsidR="00000000" w:rsidRPr="00000000">
                    <w:rPr>
                      <w:rFonts w:ascii="Cambria" w:cs="Cambria" w:eastAsia="Cambria" w:hAnsi="Cambria"/>
                      <w:b w:val="1"/>
                      <w:sz w:val="30"/>
                      <w:szCs w:val="30"/>
                      <w:u w:val="single"/>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Watson and Hugging Face Models</w:t>
                  </w:r>
                </w:sdtContent>
              </w:sdt>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0346" cy="2560570"/>
                    <wp:effectExtent b="697936" l="233733" r="233733" t="697936"/>
                    <wp:docPr id="2062679792"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rot="20700000">
                              <a:off x="0" y="0"/>
                              <a:ext cx="5730346" cy="2560570"/>
                            </a:xfrm>
                            <a:prstGeom prst="rect"/>
                            <a:ln/>
                          </pic:spPr>
                        </pic:pic>
                      </a:graphicData>
                    </a:graphic>
                  </wp:inline>
                </w:drawing>
              </w:r>
              <w:sdt>
                <w:sdtPr>
                  <w:id w:val="-1339651879"/>
                  <w:tag w:val="goog_rdk_2143"/>
                </w:sdtPr>
                <w:sdtContent>
                  <w:r w:rsidDel="00000000" w:rsidR="00000000" w:rsidRPr="00000000">
                    <w:rPr>
                      <w:rtl w:val="0"/>
                    </w:rPr>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4512366</wp:posOffset>
                    </wp:positionH>
                    <wp:positionV relativeFrom="paragraph">
                      <wp:posOffset>113666</wp:posOffset>
                    </wp:positionV>
                    <wp:extent cx="1076325" cy="300038"/>
                    <wp:effectExtent b="0" l="0" r="0" t="0"/>
                    <wp:wrapNone/>
                    <wp:docPr id="2062679775" name="image8.png"/>
                    <a:graphic>
                      <a:graphicData uri="http://schemas.openxmlformats.org/drawingml/2006/picture">
                        <pic:pic>
                          <pic:nvPicPr>
                            <pic:cNvPr id="0" name="image8.png"/>
                            <pic:cNvPicPr preferRelativeResize="0"/>
                          </pic:nvPicPr>
                          <pic:blipFill>
                            <a:blip r:embed="rId3"/>
                            <a:srcRect b="0" l="0" r="0" t="0"/>
                            <a:stretch>
                              <a:fillRect/>
                            </a:stretch>
                          </pic:blipFill>
                          <pic:spPr>
                            <a:xfrm>
                              <a:off x="0" y="0"/>
                              <a:ext cx="1076325" cy="300038"/>
                            </a:xfrm>
                            <a:prstGeom prst="rect"/>
                            <a:ln/>
                          </pic:spPr>
                        </pic:pic>
                      </a:graphicData>
                    </a:graphic>
                  </wp:anchor>
                </w:drawing>
              </w:r>
            </w:ins>
          </w:sdtContent>
        </w:sdt>
      </w:p>
    </w:sdtContent>
  </w:sdt>
  <w:sdt>
    <w:sdtPr>
      <w:id w:val="-986783204"/>
      <w:tag w:val="goog_rdk_2147"/>
    </w:sdtPr>
    <w:sdtContent>
      <w:p w:rsidR="00000000" w:rsidDel="00000000" w:rsidP="00000000" w:rsidRDefault="00000000" w:rsidRPr="00000000" w14:paraId="00000268">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143831"/>
            <w:tag w:val="goog_rdk_2145"/>
          </w:sdtPr>
          <w:sdtContent>
            <w:ins w:author="Anonymous" w:id="12" w:date="2025-08-29T06:22:43Z"/>
            <w:sdt>
              <w:sdtPr>
                <w:id w:val="-877528824"/>
                <w:tag w:val="goog_rdk_2146"/>
              </w:sdtPr>
              <w:sdtContent>
                <w:ins w:author="Anonymous" w:id="12" w:date="2025-08-29T06:22:43Z">
                  <w:r w:rsidDel="00000000" w:rsidR="00000000" w:rsidRPr="00000000">
                    <w:rPr>
                      <w:rtl w:val="0"/>
                    </w:rPr>
                  </w:r>
                </w:ins>
              </w:sdtContent>
            </w:sdt>
            <w:ins w:author="Anonymous" w:id="12" w:date="2025-08-29T06:22:43Z"/>
          </w:sdtContent>
        </w:sdt>
      </w:p>
    </w:sdtContent>
  </w:sdt>
  <w:sdt>
    <w:sdtPr>
      <w:id w:val="1398265299"/>
      <w:tag w:val="goog_rdk_2150"/>
    </w:sdtPr>
    <w:sdtContent>
      <w:p w:rsidR="00000000" w:rsidDel="00000000" w:rsidP="00000000" w:rsidRDefault="00000000" w:rsidRPr="00000000" w14:paraId="00000269">
        <w:pPr>
          <w:tabs>
            <w:tab w:val="left" w:leader="none" w:pos="3929"/>
          </w:tabs>
          <w:jc w:val="center"/>
          <w:rPr>
            <w:ins w:author="Anonymous" w:id="12" w:date="2025-08-29T06:22:43Z"/>
            <w:rFonts w:ascii="-webkit-standard" w:cs="-webkit-standard" w:eastAsia="-webkit-standard" w:hAnsi="-webkit-standard"/>
            <w:sz w:val="27"/>
            <w:szCs w:val="27"/>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96873822"/>
            <w:tag w:val="goog_rdk_2148"/>
          </w:sdtPr>
          <w:sdtContent>
            <w:ins w:author="Anonymous" w:id="12" w:date="2025-08-29T06:22:43Z"/>
            <w:sdt>
              <w:sdtPr>
                <w:id w:val="-525090760"/>
                <w:tag w:val="goog_rdk_2149"/>
              </w:sdtPr>
              <w:sdtContent>
                <w:ins w:author="Anonymous" w:id="12" w:date="2025-08-29T06:22:43Z">
                  <w:r w:rsidDel="00000000" w:rsidR="00000000" w:rsidRPr="00000000">
                    <w:rPr>
                      <w:rtl w:val="0"/>
                    </w:rPr>
                  </w:r>
                </w:ins>
              </w:sdtContent>
            </w:sdt>
            <w:ins w:author="Anonymous" w:id="12" w:date="2025-08-29T06:22:43Z"/>
          </w:sdtContent>
        </w:sdt>
      </w:p>
    </w:sdtContent>
  </w:sdt>
  <w:sdt>
    <w:sdtPr>
      <w:id w:val="1622965681"/>
      <w:tag w:val="goog_rdk_2153"/>
    </w:sdtPr>
    <w:sdtContent>
      <w:p w:rsidR="00000000" w:rsidDel="00000000" w:rsidP="00000000" w:rsidRDefault="00000000" w:rsidRPr="00000000" w14:paraId="0000026A">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35637759"/>
            <w:tag w:val="goog_rdk_2151"/>
          </w:sdtPr>
          <w:sdtContent>
            <w:ins w:author="Anonymous" w:id="12" w:date="2025-08-29T06:22:43Z"/>
            <w:sdt>
              <w:sdtPr>
                <w:id w:val="-947540325"/>
                <w:tag w:val="goog_rdk_2152"/>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Project Description:</w:t>
                  </w:r>
                </w:ins>
              </w:sdtContent>
            </w:sdt>
            <w:ins w:author="Anonymous" w:id="12" w:date="2025-08-29T06:22:43Z"/>
          </w:sdtContent>
        </w:sdt>
      </w:p>
    </w:sdtContent>
  </w:sdt>
  <w:sdt>
    <w:sdtPr>
      <w:id w:val="582485111"/>
      <w:tag w:val="goog_rdk_2157"/>
    </w:sdtPr>
    <w:sdtContent>
      <w:p w:rsidR="00000000" w:rsidDel="00000000" w:rsidP="00000000" w:rsidRDefault="00000000" w:rsidRPr="00000000" w14:paraId="0000026B">
        <w:pPr>
          <w:tabs>
            <w:tab w:val="center" w:leader="none" w:pos="4513"/>
            <w:tab w:val="right" w:leader="none" w:pos="9026"/>
          </w:tabs>
          <w:spacing w:after="280" w:before="280" w:line="240" w:lineRule="auto"/>
          <w:jc w:val="both"/>
          <w:rPr>
            <w:ins w:author="Anonymous" w:id="12" w:date="2025-08-29T06:22:43Z"/>
            <w:rFonts w:ascii="Cambria" w:cs="Cambria" w:eastAsia="Cambria" w:hAnsi="Cambria"/>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9942011"/>
            <w:tag w:val="goog_rdk_2154"/>
          </w:sdtPr>
          <w:sdtContent>
            <w:ins w:author="Anonymous" w:id="12" w:date="2025-08-29T06:22:43Z"/>
            <w:sdt>
              <w:sdtPr>
                <w:id w:val="1185660205"/>
                <w:tag w:val="goog_rdk_215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project aims to analyze drug interactions, identify correct drug dosages, and provide safe alternative medication options based on age and drug details. It integrates multiple datasets and leverages advanced NLP models and APIs for accurate drug information extraction and interaction understanding. The system is built with a FastAPI backend and a Streamlit frontend </w:t>
                  </w:r>
                </w:ins>
              </w:sdtContent>
            </w:sdt>
            <w:ins w:author="Anonymous" w:id="12" w:date="2025-08-29T06:22:43Z">
              <w:sdt>
                <w:sdtPr>
                  <w:id w:val="-1140398871"/>
                  <w:tag w:val="goog_rdk_2156"/>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for easy user interaction.</w:t>
                  </w:r>
                </w:sdtContent>
              </w:sdt>
            </w:ins>
          </w:sdtContent>
        </w:sdt>
      </w:p>
    </w:sdtContent>
  </w:sdt>
  <w:sdt>
    <w:sdtPr>
      <w:id w:val="763494489"/>
      <w:tag w:val="goog_rdk_2160"/>
    </w:sdtPr>
    <w:sdtContent>
      <w:p w:rsidR="00000000" w:rsidDel="00000000" w:rsidP="00000000" w:rsidRDefault="00000000" w:rsidRPr="00000000" w14:paraId="0000026C">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35730769"/>
            <w:tag w:val="goog_rdk_2158"/>
          </w:sdtPr>
          <w:sdtContent>
            <w:ins w:author="Anonymous" w:id="12" w:date="2025-08-29T06:22:43Z"/>
            <w:sdt>
              <w:sdtPr>
                <w:id w:val="-2048821533"/>
                <w:tag w:val="goog_rdk_2159"/>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Scenarios:</w:t>
                  </w:r>
                </w:ins>
              </w:sdtContent>
            </w:sdt>
            <w:ins w:author="Anonymous" w:id="12" w:date="2025-08-29T06:22:43Z"/>
          </w:sdtContent>
        </w:sdt>
      </w:p>
    </w:sdtContent>
  </w:sdt>
  <w:sdt>
    <w:sdtPr>
      <w:id w:val="1239727475"/>
      <w:tag w:val="goog_rdk_2168"/>
    </w:sdtPr>
    <w:sdtContent>
      <w:p w:rsidR="00000000" w:rsidDel="00000000" w:rsidP="00000000" w:rsidRDefault="00000000" w:rsidRPr="00000000" w14:paraId="0000026D">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21112017"/>
            <w:tag w:val="goog_rdk_2161"/>
          </w:sdtPr>
          <w:sdtContent>
            <w:ins w:author="Anonymous" w:id="12" w:date="2025-08-29T06:22:43Z"/>
            <w:sdt>
              <w:sdtPr>
                <w:id w:val="858046568"/>
                <w:tag w:val="goog_rdk_2162"/>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Scenario 1:</w:t>
                  </w:r>
                </w:ins>
              </w:sdtContent>
            </w:sdt>
            <w:ins w:author="Anonymous" w:id="12" w:date="2025-08-29T06:22:43Z">
              <w:sdt>
                <w:sdtPr>
                  <w:id w:val="878686633"/>
                  <w:tag w:val="goog_rdk_2163"/>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healthcare provider inputs a list of drugs prescribed to a patient and gets potential interactions along with scientific drug names and RxCUIs.</w:t>
                    <w:br w:type="textWrapping"/>
                  </w:r>
                </w:sdtContent>
              </w:sdt>
              <w:sdt>
                <w:sdtPr>
                  <w:id w:val="1216895558"/>
                  <w:tag w:val="goog_rdk_2164"/>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Scenario 2:</w:t>
                  </w:r>
                </w:sdtContent>
              </w:sdt>
              <w:sdt>
                <w:sdtPr>
                  <w:id w:val="-2146591477"/>
                  <w:tag w:val="goog_rdk_2165"/>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pharmacist wants to verify the correct dosage of a prescribed drug and check for safe alternatives based on patient age.</w:t>
                    <w:br w:type="textWrapping"/>
                  </w:r>
                </w:sdtContent>
              </w:sdt>
              <w:sdt>
                <w:sdtPr>
                  <w:id w:val="1425033125"/>
                  <w:tag w:val="goog_rdk_2166"/>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Scenario 3:</w:t>
                  </w:r>
                </w:sdtContent>
              </w:sdt>
              <w:sdt>
                <w:sdtPr>
                  <w:id w:val="682246061"/>
                  <w:tag w:val="goog_rdk_2167"/>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patient uses the system to understand the interaction details and get safe dosage recommendations for their medications.</w:t>
                  </w:r>
                </w:sdtContent>
              </w:sdt>
            </w:ins>
          </w:sdtContent>
        </w:sdt>
      </w:p>
    </w:sdtContent>
  </w:sdt>
  <w:sdt>
    <w:sdtPr>
      <w:id w:val="1290881027"/>
      <w:tag w:val="goog_rdk_2171"/>
    </w:sdtPr>
    <w:sdtContent>
      <w:p w:rsidR="00000000" w:rsidDel="00000000" w:rsidP="00000000" w:rsidRDefault="00000000" w:rsidRPr="00000000" w14:paraId="0000026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5255560"/>
            <w:tag w:val="goog_rdk_2169"/>
          </w:sdtPr>
          <w:sdtContent>
            <w:ins w:author="Anonymous" w:id="12" w:date="2025-08-29T06:22:43Z"/>
            <w:sdt>
              <w:sdtPr>
                <w:id w:val="155367004"/>
                <w:tag w:val="goog_rdk_2170"/>
              </w:sdtPr>
              <w:sdtContent>
                <w:ins w:author="Anonymous" w:id="12" w:date="2025-08-29T06:22:43Z">
                  <w:r w:rsidDel="00000000" w:rsidR="00000000" w:rsidRPr="00000000">
                    <w:rPr>
                      <w:rtl w:val="0"/>
                    </w:rPr>
                  </w:r>
                </w:ins>
              </w:sdtContent>
            </w:sdt>
            <w:ins w:author="Anonymous" w:id="12" w:date="2025-08-29T06:22:43Z"/>
          </w:sdtContent>
        </w:sdt>
      </w:p>
    </w:sdtContent>
  </w:sdt>
  <w:sdt>
    <w:sdtPr>
      <w:id w:val="1104528831"/>
      <w:tag w:val="goog_rdk_2174"/>
    </w:sdtPr>
    <w:sdtContent>
      <w:p w:rsidR="00000000" w:rsidDel="00000000" w:rsidP="00000000" w:rsidRDefault="00000000" w:rsidRPr="00000000" w14:paraId="0000026F">
        <w:pPr>
          <w:tabs>
            <w:tab w:val="left" w:leader="none" w:pos="3929"/>
          </w:tabs>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5033805"/>
            <w:tag w:val="goog_rdk_2172"/>
          </w:sdtPr>
          <w:sdtContent>
            <w:ins w:author="Anonymous" w:id="12" w:date="2025-08-29T06:22:43Z"/>
            <w:sdt>
              <w:sdtPr>
                <w:id w:val="1571736694"/>
                <w:tag w:val="goog_rdk_2173"/>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Architectural Diagram</w:t>
                  </w:r>
                </w:ins>
              </w:sdtContent>
            </w:sdt>
            <w:ins w:author="Anonymous" w:id="12" w:date="2025-08-29T06:22:43Z"/>
          </w:sdtContent>
        </w:sdt>
      </w:p>
    </w:sdtContent>
  </w:sdt>
  <w:sdt>
    <w:sdtPr>
      <w:id w:val="1650831445"/>
      <w:tag w:val="goog_rdk_2177"/>
    </w:sdtPr>
    <w:sdtContent>
      <w:p w:rsidR="00000000" w:rsidDel="00000000" w:rsidP="00000000" w:rsidRDefault="00000000" w:rsidRPr="00000000" w14:paraId="0000027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49957445"/>
            <w:tag w:val="goog_rdk_2175"/>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565400"/>
                    <wp:effectExtent b="0" l="0" r="0" t="0"/>
                    <wp:docPr id="2062679826"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731200" cy="2565400"/>
                            </a:xfrm>
                            <a:prstGeom prst="rect"/>
                            <a:ln/>
                          </pic:spPr>
                        </pic:pic>
                      </a:graphicData>
                    </a:graphic>
                  </wp:inline>
                </w:drawing>
              </w:r>
            </w:ins>
            <w:sdt>
              <w:sdtPr>
                <w:id w:val="-1826311647"/>
                <w:tag w:val="goog_rdk_2176"/>
              </w:sdtPr>
              <w:sdtContent>
                <w:ins w:author="Anonymous" w:id="12" w:date="2025-08-29T06:22:43Z">
                  <w:r w:rsidDel="00000000" w:rsidR="00000000" w:rsidRPr="00000000">
                    <w:rPr>
                      <w:rtl w:val="0"/>
                    </w:rPr>
                  </w:r>
                </w:ins>
              </w:sdtContent>
            </w:sdt>
            <w:ins w:author="Anonymous" w:id="12" w:date="2025-08-29T06:22:43Z"/>
          </w:sdtContent>
        </w:sdt>
      </w:p>
    </w:sdtContent>
  </w:sdt>
  <w:sdt>
    <w:sdtPr>
      <w:id w:val="2051948088"/>
      <w:tag w:val="goog_rdk_2180"/>
    </w:sdtPr>
    <w:sdtContent>
      <w:p w:rsidR="00000000" w:rsidDel="00000000" w:rsidP="00000000" w:rsidRDefault="00000000" w:rsidRPr="00000000" w14:paraId="0000027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5457341"/>
            <w:tag w:val="goog_rdk_2178"/>
          </w:sdtPr>
          <w:sdtContent>
            <w:ins w:author="Anonymous" w:id="12" w:date="2025-08-29T06:22:43Z"/>
            <w:sdt>
              <w:sdtPr>
                <w:id w:val="-690735683"/>
                <w:tag w:val="goog_rdk_2179"/>
              </w:sdtPr>
              <w:sdtContent>
                <w:ins w:author="Anonymous" w:id="12" w:date="2025-08-29T06:22:43Z">
                  <w:r w:rsidDel="00000000" w:rsidR="00000000" w:rsidRPr="00000000">
                    <w:rPr>
                      <w:rtl w:val="0"/>
                    </w:rPr>
                  </w:r>
                </w:ins>
              </w:sdtContent>
            </w:sdt>
            <w:ins w:author="Anonymous" w:id="12" w:date="2025-08-29T06:22:43Z"/>
          </w:sdtContent>
        </w:sdt>
      </w:p>
    </w:sdtContent>
  </w:sdt>
  <w:sdt>
    <w:sdtPr>
      <w:id w:val="-1491207010"/>
      <w:tag w:val="goog_rdk_2183"/>
    </w:sdtPr>
    <w:sdtContent>
      <w:p w:rsidR="00000000" w:rsidDel="00000000" w:rsidP="00000000" w:rsidRDefault="00000000" w:rsidRPr="00000000" w14:paraId="0000027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03544009"/>
            <w:tag w:val="goog_rdk_2181"/>
          </w:sdtPr>
          <w:sdtContent>
            <w:ins w:author="Anonymous" w:id="12" w:date="2025-08-29T06:22:43Z"/>
            <w:sdt>
              <w:sdtPr>
                <w:id w:val="574731346"/>
                <w:tag w:val="goog_rdk_2182"/>
              </w:sdtPr>
              <w:sdtContent>
                <w:ins w:author="Anonymous" w:id="12" w:date="2025-08-29T06:22:43Z">
                  <w:r w:rsidDel="00000000" w:rsidR="00000000" w:rsidRPr="00000000">
                    <w:rPr>
                      <w:rtl w:val="0"/>
                    </w:rPr>
                  </w:r>
                </w:ins>
              </w:sdtContent>
            </w:sdt>
            <w:ins w:author="Anonymous" w:id="12" w:date="2025-08-29T06:22:43Z"/>
          </w:sdtContent>
        </w:sdt>
      </w:p>
    </w:sdtContent>
  </w:sdt>
  <w:sdt>
    <w:sdtPr>
      <w:id w:val="-1498072349"/>
      <w:tag w:val="goog_rdk_2186"/>
    </w:sdtPr>
    <w:sdtContent>
      <w:p w:rsidR="00000000" w:rsidDel="00000000" w:rsidP="00000000" w:rsidRDefault="00000000" w:rsidRPr="00000000" w14:paraId="0000027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4112728"/>
            <w:tag w:val="goog_rdk_2184"/>
          </w:sdtPr>
          <w:sdtContent>
            <w:ins w:author="Anonymous" w:id="12" w:date="2025-08-29T06:22:43Z"/>
            <w:sdt>
              <w:sdtPr>
                <w:id w:val="-602087810"/>
                <w:tag w:val="goog_rdk_2185"/>
              </w:sdtPr>
              <w:sdtContent>
                <w:ins w:author="Anonymous" w:id="12" w:date="2025-08-29T06:22:43Z">
                  <w:r w:rsidDel="00000000" w:rsidR="00000000" w:rsidRPr="00000000">
                    <w:rPr>
                      <w:rtl w:val="0"/>
                    </w:rPr>
                  </w:r>
                </w:ins>
              </w:sdtContent>
            </w:sdt>
            <w:ins w:author="Anonymous" w:id="12" w:date="2025-08-29T06:22:43Z"/>
          </w:sdtContent>
        </w:sdt>
      </w:p>
    </w:sdtContent>
  </w:sdt>
  <w:sdt>
    <w:sdtPr>
      <w:id w:val="-1435941968"/>
      <w:tag w:val="goog_rdk_2189"/>
    </w:sdtPr>
    <w:sdtContent>
      <w:p w:rsidR="00000000" w:rsidDel="00000000" w:rsidP="00000000" w:rsidRDefault="00000000" w:rsidRPr="00000000" w14:paraId="0000027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96860193"/>
            <w:tag w:val="goog_rdk_2187"/>
          </w:sdtPr>
          <w:sdtContent>
            <w:ins w:author="Anonymous" w:id="12" w:date="2025-08-29T06:22:43Z"/>
            <w:sdt>
              <w:sdtPr>
                <w:id w:val="-1824700338"/>
                <w:tag w:val="goog_rdk_2188"/>
              </w:sdtPr>
              <w:sdtContent>
                <w:ins w:author="Anonymous" w:id="12" w:date="2025-08-29T06:22:43Z">
                  <w:r w:rsidDel="00000000" w:rsidR="00000000" w:rsidRPr="00000000">
                    <w:rPr>
                      <w:rtl w:val="0"/>
                    </w:rPr>
                  </w:r>
                </w:ins>
              </w:sdtContent>
            </w:sdt>
            <w:ins w:author="Anonymous" w:id="12" w:date="2025-08-29T06:22:43Z"/>
          </w:sdtContent>
        </w:sdt>
      </w:p>
    </w:sdtContent>
  </w:sdt>
  <w:sdt>
    <w:sdtPr>
      <w:id w:val="1684301853"/>
      <w:tag w:val="goog_rdk_2192"/>
    </w:sdtPr>
    <w:sdtContent>
      <w:p w:rsidR="00000000" w:rsidDel="00000000" w:rsidP="00000000" w:rsidRDefault="00000000" w:rsidRPr="00000000" w14:paraId="00000275">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12631141"/>
            <w:tag w:val="goog_rdk_2190"/>
          </w:sdtPr>
          <w:sdtContent>
            <w:ins w:author="Anonymous" w:id="12" w:date="2025-08-29T06:22:43Z"/>
            <w:sdt>
              <w:sdtPr>
                <w:id w:val="-1532047885"/>
                <w:tag w:val="goog_rdk_2191"/>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Pre-requisites</w:t>
                  </w:r>
                </w:ins>
              </w:sdtContent>
            </w:sdt>
            <w:ins w:author="Anonymous" w:id="12" w:date="2025-08-29T06:22:43Z"/>
          </w:sdtContent>
        </w:sdt>
      </w:p>
    </w:sdtContent>
  </w:sdt>
  <w:sdt>
    <w:sdtPr>
      <w:id w:val="1752959377"/>
      <w:tag w:val="goog_rdk_2198"/>
    </w:sdtPr>
    <w:sdtContent>
      <w:p w:rsidR="00000000" w:rsidDel="00000000" w:rsidP="00000000" w:rsidRDefault="00000000" w:rsidRPr="00000000" w14:paraId="00000276">
        <w:pPr>
          <w:numPr>
            <w:ilvl w:val="0"/>
            <w:numId w:val="6"/>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1330168748"/>
            <w:tag w:val="goog_rdk_2193"/>
          </w:sdtPr>
          <w:sdtContent>
            <w:ins w:author="Anonymous" w:id="12" w:date="2025-08-29T06:22:43Z"/>
            <w:sdt>
              <w:sdtPr>
                <w:id w:val="284673113"/>
                <w:tag w:val="goog_rdk_2194"/>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Python 3.8</w:t>
                  </w:r>
                </w:ins>
              </w:sdtContent>
            </w:sdt>
            <w:ins w:author="Anonymous" w:id="12" w:date="2025-08-29T06:22:43Z">
              <w:r w:rsidDel="00000000" w:rsidR="00000000" w:rsidRPr="00000000">
                <w:fldChar w:fldCharType="begin"/>
              </w:r>
              <w:r w:rsidDel="00000000" w:rsidR="00000000" w:rsidRPr="00000000">
                <w:instrText xml:space="preserve">HYPERLINK "https://docs.google.com/document/d/1litwSiKuDxTDZncyGO611WXIBMzT7eEd/edit?usp=sharing&amp;ouid=113895137717593625478&amp;rtpof=true&amp;sd=true"</w:instrText>
              </w:r>
              <w:r w:rsidDel="00000000" w:rsidR="00000000" w:rsidRPr="00000000">
                <w:fldChar w:fldCharType="separate"/>
              </w:r>
              <w:sdt>
                <w:sdtPr>
                  <w:id w:val="-1042098616"/>
                  <w:tag w:val="goog_rdk_2195"/>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ee"/>
                          <w:sz w:val="24"/>
                          <w:szCs w:val="24"/>
                          <w:u w:val="single"/>
                          <w:shd w:fill="auto" w:val="clear"/>
                          <w:vertAlign w:val="baseline"/>
                        </w:rPr>
                      </w:rPrChange>
                    </w:rPr>
                    <w:t xml:space="preserve">AI Medical Prescription Verification Leveraging IBM Watson and Hugging Face Models_Document.docx</w:t>
                  </w:r>
                </w:sdtContent>
              </w:sdt>
              <w:r w:rsidDel="00000000" w:rsidR="00000000" w:rsidRPr="00000000">
                <w:fldChar w:fldCharType="end"/>
              </w:r>
              <w:sdt>
                <w:sdtPr>
                  <w:id w:val="1812781728"/>
                  <w:tag w:val="goog_rdk_2196"/>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sdtContent>
              </w:sdt>
              <w:sdt>
                <w:sdtPr>
                  <w:id w:val="1058639284"/>
                  <w:tag w:val="goog_rdk_2197"/>
                </w:sdtPr>
                <w:sdtContent>
                  <w:r w:rsidDel="00000000" w:rsidR="00000000" w:rsidRPr="00000000">
                    <w:rPr>
                      <w:rtl w:val="0"/>
                    </w:rPr>
                  </w:r>
                </w:sdtContent>
              </w:sdt>
            </w:ins>
          </w:sdtContent>
        </w:sdt>
      </w:p>
    </w:sdtContent>
  </w:sdt>
  <w:sdt>
    <w:sdtPr>
      <w:id w:val="696822430"/>
      <w:tag w:val="goog_rdk_2204"/>
    </w:sdtPr>
    <w:sdtContent>
      <w:p w:rsidR="00000000" w:rsidDel="00000000" w:rsidP="00000000" w:rsidRDefault="00000000" w:rsidRPr="00000000" w14:paraId="00000277">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628906255"/>
            <w:tag w:val="goog_rdk_2199"/>
          </w:sdtPr>
          <w:sdtContent>
            <w:ins w:author="Anonymous" w:id="12" w:date="2025-08-29T06:22:43Z"/>
            <w:sdt>
              <w:sdtPr>
                <w:id w:val="373857036"/>
                <w:tag w:val="goog_rdk_220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Installation guide: </w:t>
                  </w:r>
                </w:ins>
              </w:sdtContent>
            </w:sdt>
            <w:ins w:author="Anonymous" w:id="12" w:date="2025-08-29T06:22:43Z"/>
          </w:sdtContent>
        </w:sdt>
        <w:sdt>
          <w:sdtPr>
            <w:id w:val="911710646"/>
            <w:tag w:val="goog_rdk_2201"/>
          </w:sdtPr>
          <w:sdtContent>
            <w:ins w:author="Anonymous" w:id="12" w:date="2025-08-29T06:22:43Z">
              <w:r w:rsidDel="00000000" w:rsidR="00000000" w:rsidRPr="00000000">
                <w:fldChar w:fldCharType="begin"/>
              </w:r>
              <w:r w:rsidDel="00000000" w:rsidR="00000000" w:rsidRPr="00000000">
                <w:instrText xml:space="preserve">HYPERLINK "https://www.python.org/downloads/"</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Python Official Site</w:t>
              </w:r>
              <w:r w:rsidDel="00000000" w:rsidR="00000000" w:rsidRPr="00000000">
                <w:fldChar w:fldCharType="end"/>
              </w:r>
            </w:ins>
          </w:sdtContent>
        </w:sdt>
        <w:sdt>
          <w:sdtPr>
            <w:id w:val="331372915"/>
            <w:tag w:val="goog_rdk_2202"/>
          </w:sdtPr>
          <w:sdtContent>
            <w:ins w:author="Anonymous" w:id="12" w:date="2025-08-29T06:22:43Z"/>
            <w:sdt>
              <w:sdtPr>
                <w:id w:val="257074934"/>
                <w:tag w:val="goog_rdk_2203"/>
              </w:sdtPr>
              <w:sdtContent>
                <w:ins w:author="Anonymous" w:id="12" w:date="2025-08-29T06:22:43Z">
                  <w:r w:rsidDel="00000000" w:rsidR="00000000" w:rsidRPr="00000000">
                    <w:rPr>
                      <w:rtl w:val="0"/>
                    </w:rPr>
                  </w:r>
                </w:ins>
              </w:sdtContent>
            </w:sdt>
            <w:ins w:author="Anonymous" w:id="12" w:date="2025-08-29T06:22:43Z"/>
          </w:sdtContent>
        </w:sdt>
      </w:p>
    </w:sdtContent>
  </w:sdt>
  <w:sdt>
    <w:sdtPr>
      <w:id w:val="1963369852"/>
      <w:tag w:val="goog_rdk_2207"/>
    </w:sdtPr>
    <w:sdtContent>
      <w:p w:rsidR="00000000" w:rsidDel="00000000" w:rsidP="00000000" w:rsidRDefault="00000000" w:rsidRPr="00000000" w14:paraId="00000278">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959938880"/>
            <w:tag w:val="goog_rdk_2205"/>
          </w:sdtPr>
          <w:sdtContent>
            <w:ins w:author="Anonymous" w:id="12" w:date="2025-08-29T06:22:43Z"/>
            <w:sdt>
              <w:sdtPr>
                <w:id w:val="-1184049107"/>
                <w:tag w:val="goog_rdk_220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Verify installation: python --version</w:t>
                  </w:r>
                </w:ins>
              </w:sdtContent>
            </w:sdt>
            <w:ins w:author="Anonymous" w:id="12" w:date="2025-08-29T06:22:43Z"/>
          </w:sdtContent>
        </w:sdt>
      </w:p>
    </w:sdtContent>
  </w:sdt>
  <w:sdt>
    <w:sdtPr>
      <w:id w:val="-795659707"/>
      <w:tag w:val="goog_rdk_2211"/>
    </w:sdtPr>
    <w:sdtContent>
      <w:p w:rsidR="00000000" w:rsidDel="00000000" w:rsidP="00000000" w:rsidRDefault="00000000" w:rsidRPr="00000000" w14:paraId="00000279">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930412521"/>
            <w:tag w:val="goog_rdk_2208"/>
          </w:sdtPr>
          <w:sdtContent>
            <w:ins w:author="Anonymous" w:id="12" w:date="2025-08-29T06:22:43Z"/>
            <w:sdt>
              <w:sdtPr>
                <w:id w:val="-1370788870"/>
                <w:tag w:val="goog_rdk_2209"/>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FastAPI Framework</w:t>
                  </w:r>
                </w:ins>
              </w:sdtContent>
            </w:sdt>
            <w:ins w:author="Anonymous" w:id="12" w:date="2025-08-29T06:22:43Z">
              <w:sdt>
                <w:sdtPr>
                  <w:id w:val="-822592769"/>
                  <w:tag w:val="goog_rdk_2210"/>
                </w:sdtPr>
                <w:sdtContent>
                  <w:r w:rsidDel="00000000" w:rsidR="00000000" w:rsidRPr="00000000">
                    <w:rPr>
                      <w:rtl w:val="0"/>
                    </w:rPr>
                  </w:r>
                </w:sdtContent>
              </w:sdt>
            </w:ins>
          </w:sdtContent>
        </w:sdt>
      </w:p>
    </w:sdtContent>
  </w:sdt>
  <w:sdt>
    <w:sdtPr>
      <w:id w:val="844971423"/>
      <w:tag w:val="goog_rdk_2214"/>
    </w:sdtPr>
    <w:sdtContent>
      <w:p w:rsidR="00000000" w:rsidDel="00000000" w:rsidP="00000000" w:rsidRDefault="00000000" w:rsidRPr="00000000" w14:paraId="0000027A">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211184892"/>
            <w:tag w:val="goog_rdk_2212"/>
          </w:sdtPr>
          <w:sdtContent>
            <w:ins w:author="Anonymous" w:id="12" w:date="2025-08-29T06:22:43Z"/>
            <w:sdt>
              <w:sdtPr>
                <w:id w:val="-1894340269"/>
                <w:tag w:val="goog_rdk_221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Official docs: FastAPI</w:t>
                  </w:r>
                </w:ins>
              </w:sdtContent>
            </w:sdt>
            <w:ins w:author="Anonymous" w:id="12" w:date="2025-08-29T06:22:43Z"/>
          </w:sdtContent>
        </w:sdt>
      </w:p>
    </w:sdtContent>
  </w:sdt>
  <w:sdt>
    <w:sdtPr>
      <w:id w:val="-1250450602"/>
      <w:tag w:val="goog_rdk_2217"/>
    </w:sdtPr>
    <w:sdtContent>
      <w:p w:rsidR="00000000" w:rsidDel="00000000" w:rsidP="00000000" w:rsidRDefault="00000000" w:rsidRPr="00000000" w14:paraId="0000027B">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035657897"/>
            <w:tag w:val="goog_rdk_2215"/>
          </w:sdtPr>
          <w:sdtContent>
            <w:ins w:author="Anonymous" w:id="12" w:date="2025-08-29T06:22:43Z"/>
            <w:sdt>
              <w:sdtPr>
                <w:id w:val="-1490872381"/>
                <w:tag w:val="goog_rdk_221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with pip install fastapi</w:t>
                  </w:r>
                </w:ins>
              </w:sdtContent>
            </w:sdt>
            <w:ins w:author="Anonymous" w:id="12" w:date="2025-08-29T06:22:43Z"/>
          </w:sdtContent>
        </w:sdt>
      </w:p>
    </w:sdtContent>
  </w:sdt>
  <w:sdt>
    <w:sdtPr>
      <w:id w:val="-696963625"/>
      <w:tag w:val="goog_rdk_2221"/>
    </w:sdtPr>
    <w:sdtContent>
      <w:p w:rsidR="00000000" w:rsidDel="00000000" w:rsidP="00000000" w:rsidRDefault="00000000" w:rsidRPr="00000000" w14:paraId="0000027C">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717185361"/>
            <w:tag w:val="goog_rdk_2218"/>
          </w:sdtPr>
          <w:sdtContent>
            <w:ins w:author="Anonymous" w:id="12" w:date="2025-08-29T06:22:43Z"/>
            <w:sdt>
              <w:sdtPr>
                <w:id w:val="325309410"/>
                <w:tag w:val="goog_rdk_2219"/>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Streamlit for Frontend</w:t>
                  </w:r>
                </w:ins>
              </w:sdtContent>
            </w:sdt>
            <w:ins w:author="Anonymous" w:id="12" w:date="2025-08-29T06:22:43Z">
              <w:sdt>
                <w:sdtPr>
                  <w:id w:val="-370750833"/>
                  <w:tag w:val="goog_rdk_2220"/>
                </w:sdtPr>
                <w:sdtContent>
                  <w:r w:rsidDel="00000000" w:rsidR="00000000" w:rsidRPr="00000000">
                    <w:rPr>
                      <w:rtl w:val="0"/>
                    </w:rPr>
                  </w:r>
                </w:sdtContent>
              </w:sdt>
            </w:ins>
          </w:sdtContent>
        </w:sdt>
      </w:p>
    </w:sdtContent>
  </w:sdt>
  <w:sdt>
    <w:sdtPr>
      <w:id w:val="-1624088795"/>
      <w:tag w:val="goog_rdk_2224"/>
    </w:sdtPr>
    <w:sdtContent>
      <w:p w:rsidR="00000000" w:rsidDel="00000000" w:rsidP="00000000" w:rsidRDefault="00000000" w:rsidRPr="00000000" w14:paraId="0000027D">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703160499"/>
            <w:tag w:val="goog_rdk_2222"/>
          </w:sdtPr>
          <w:sdtContent>
            <w:ins w:author="Anonymous" w:id="12" w:date="2025-08-29T06:22:43Z"/>
            <w:sdt>
              <w:sdtPr>
                <w:id w:val="1444841096"/>
                <w:tag w:val="goog_rdk_222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Official docs: Streamlit</w:t>
                  </w:r>
                </w:ins>
              </w:sdtContent>
            </w:sdt>
            <w:ins w:author="Anonymous" w:id="12" w:date="2025-08-29T06:22:43Z"/>
          </w:sdtContent>
        </w:sdt>
      </w:p>
    </w:sdtContent>
  </w:sdt>
  <w:sdt>
    <w:sdtPr>
      <w:id w:val="2044125050"/>
      <w:tag w:val="goog_rdk_2227"/>
    </w:sdtPr>
    <w:sdtContent>
      <w:p w:rsidR="00000000" w:rsidDel="00000000" w:rsidP="00000000" w:rsidRDefault="00000000" w:rsidRPr="00000000" w14:paraId="0000027E">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692084244"/>
            <w:tag w:val="goog_rdk_2225"/>
          </w:sdtPr>
          <w:sdtContent>
            <w:ins w:author="Anonymous" w:id="12" w:date="2025-08-29T06:22:43Z"/>
            <w:sdt>
              <w:sdtPr>
                <w:id w:val="993822219"/>
                <w:tag w:val="goog_rdk_222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with pip install streamlit</w:t>
                  </w:r>
                </w:ins>
              </w:sdtContent>
            </w:sdt>
            <w:ins w:author="Anonymous" w:id="12" w:date="2025-08-29T06:22:43Z"/>
          </w:sdtContent>
        </w:sdt>
      </w:p>
    </w:sdtContent>
  </w:sdt>
  <w:sdt>
    <w:sdtPr>
      <w:id w:val="-1652746685"/>
      <w:tag w:val="goog_rdk_2231"/>
    </w:sdtPr>
    <w:sdtContent>
      <w:p w:rsidR="00000000" w:rsidDel="00000000" w:rsidP="00000000" w:rsidRDefault="00000000" w:rsidRPr="00000000" w14:paraId="0000027F">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207895322"/>
            <w:tag w:val="goog_rdk_2228"/>
          </w:sdtPr>
          <w:sdtContent>
            <w:ins w:author="Anonymous" w:id="12" w:date="2025-08-29T06:22:43Z"/>
            <w:sdt>
              <w:sdtPr>
                <w:id w:val="380878344"/>
                <w:tag w:val="goog_rdk_2229"/>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Hugging Face API Key</w:t>
                  </w:r>
                </w:ins>
              </w:sdtContent>
            </w:sdt>
            <w:ins w:author="Anonymous" w:id="12" w:date="2025-08-29T06:22:43Z">
              <w:sdt>
                <w:sdtPr>
                  <w:id w:val="-1116124032"/>
                  <w:tag w:val="goog_rdk_2230"/>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(for samant/medical-ner model)</w:t>
                  </w:r>
                </w:sdtContent>
              </w:sdt>
            </w:ins>
          </w:sdtContent>
        </w:sdt>
      </w:p>
    </w:sdtContent>
  </w:sdt>
  <w:sdt>
    <w:sdtPr>
      <w:id w:val="981520463"/>
      <w:tag w:val="goog_rdk_2237"/>
    </w:sdtPr>
    <w:sdtContent>
      <w:p w:rsidR="00000000" w:rsidDel="00000000" w:rsidP="00000000" w:rsidRDefault="00000000" w:rsidRPr="00000000" w14:paraId="00000280">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548835656"/>
            <w:tag w:val="goog_rdk_2232"/>
          </w:sdtPr>
          <w:sdtContent>
            <w:ins w:author="Anonymous" w:id="12" w:date="2025-08-29T06:22:43Z"/>
            <w:sdt>
              <w:sdtPr>
                <w:id w:val="-1915024806"/>
                <w:tag w:val="goog_rdk_223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at </w:t>
                  </w:r>
                </w:ins>
              </w:sdtContent>
            </w:sdt>
            <w:ins w:author="Anonymous" w:id="12" w:date="2025-08-29T06:22:43Z"/>
          </w:sdtContent>
        </w:sdt>
        <w:sdt>
          <w:sdtPr>
            <w:id w:val="-1522691479"/>
            <w:tag w:val="goog_rdk_2234"/>
          </w:sdtPr>
          <w:sdtContent>
            <w:ins w:author="Anonymous" w:id="12" w:date="2025-08-29T06:22:43Z">
              <w:r w:rsidDel="00000000" w:rsidR="00000000" w:rsidRPr="00000000">
                <w:fldChar w:fldCharType="begin"/>
              </w:r>
              <w:r w:rsidDel="00000000" w:rsidR="00000000" w:rsidRPr="00000000">
                <w:instrText xml:space="preserve">HYPERLINK "https://huggingface.co/"</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Hugging Face</w:t>
              </w:r>
              <w:r w:rsidDel="00000000" w:rsidR="00000000" w:rsidRPr="00000000">
                <w:fldChar w:fldCharType="end"/>
              </w:r>
            </w:ins>
          </w:sdtContent>
        </w:sdt>
        <w:sdt>
          <w:sdtPr>
            <w:id w:val="-842560868"/>
            <w:tag w:val="goog_rdk_2235"/>
          </w:sdtPr>
          <w:sdtContent>
            <w:ins w:author="Anonymous" w:id="12" w:date="2025-08-29T06:22:43Z"/>
            <w:sdt>
              <w:sdtPr>
                <w:id w:val="589333841"/>
                <w:tag w:val="goog_rdk_2236"/>
              </w:sdtPr>
              <w:sdtContent>
                <w:ins w:author="Anonymous" w:id="12" w:date="2025-08-29T06:22:43Z">
                  <w:r w:rsidDel="00000000" w:rsidR="00000000" w:rsidRPr="00000000">
                    <w:rPr>
                      <w:rtl w:val="0"/>
                    </w:rPr>
                  </w:r>
                </w:ins>
              </w:sdtContent>
            </w:sdt>
            <w:ins w:author="Anonymous" w:id="12" w:date="2025-08-29T06:22:43Z"/>
          </w:sdtContent>
        </w:sdt>
      </w:p>
    </w:sdtContent>
  </w:sdt>
  <w:sdt>
    <w:sdtPr>
      <w:id w:val="177936336"/>
      <w:tag w:val="goog_rdk_2240"/>
    </w:sdtPr>
    <w:sdtContent>
      <w:p w:rsidR="00000000" w:rsidDel="00000000" w:rsidP="00000000" w:rsidRDefault="00000000" w:rsidRPr="00000000" w14:paraId="00000281">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942890843"/>
            <w:tag w:val="goog_rdk_2238"/>
          </w:sdtPr>
          <w:sdtContent>
            <w:ins w:author="Anonymous" w:id="12" w:date="2025-08-29T06:22:43Z"/>
            <w:sdt>
              <w:sdtPr>
                <w:id w:val="-2129399996"/>
                <w:tag w:val="goog_rdk_223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Obtain API key to extract drug names and dosages</w:t>
                  </w:r>
                </w:ins>
              </w:sdtContent>
            </w:sdt>
            <w:ins w:author="Anonymous" w:id="12" w:date="2025-08-29T06:22:43Z"/>
          </w:sdtContent>
        </w:sdt>
      </w:p>
    </w:sdtContent>
  </w:sdt>
  <w:sdt>
    <w:sdtPr>
      <w:id w:val="1454945500"/>
      <w:tag w:val="goog_rdk_2244"/>
    </w:sdtPr>
    <w:sdtContent>
      <w:p w:rsidR="00000000" w:rsidDel="00000000" w:rsidP="00000000" w:rsidRDefault="00000000" w:rsidRPr="00000000" w14:paraId="00000282">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178157257"/>
            <w:tag w:val="goog_rdk_2241"/>
          </w:sdtPr>
          <w:sdtContent>
            <w:ins w:author="Anonymous" w:id="12" w:date="2025-08-29T06:22:43Z"/>
            <w:sdt>
              <w:sdtPr>
                <w:id w:val="1516191016"/>
                <w:tag w:val="goog_rdk_2242"/>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IBM Watson NLP API</w:t>
                  </w:r>
                </w:ins>
              </w:sdtContent>
            </w:sdt>
            <w:ins w:author="Anonymous" w:id="12" w:date="2025-08-29T06:22:43Z">
              <w:sdt>
                <w:sdtPr>
                  <w:id w:val="-222642591"/>
                  <w:tag w:val="goog_rdk_2243"/>
                </w:sdtPr>
                <w:sdtContent>
                  <w:r w:rsidDel="00000000" w:rsidR="00000000" w:rsidRPr="00000000">
                    <w:rPr>
                      <w:rtl w:val="0"/>
                    </w:rPr>
                  </w:r>
                </w:sdtContent>
              </w:sdt>
            </w:ins>
          </w:sdtContent>
        </w:sdt>
      </w:p>
    </w:sdtContent>
  </w:sdt>
  <w:sdt>
    <w:sdtPr>
      <w:id w:val="-1878393540"/>
      <w:tag w:val="goog_rdk_2250"/>
    </w:sdtPr>
    <w:sdtContent>
      <w:p w:rsidR="00000000" w:rsidDel="00000000" w:rsidP="00000000" w:rsidRDefault="00000000" w:rsidRPr="00000000" w14:paraId="00000283">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554657958"/>
            <w:tag w:val="goog_rdk_2245"/>
          </w:sdtPr>
          <w:sdtContent>
            <w:ins w:author="Anonymous" w:id="12" w:date="2025-08-29T06:22:43Z"/>
            <w:sdt>
              <w:sdtPr>
                <w:id w:val="-5501350"/>
                <w:tag w:val="goog_rdk_224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at </w:t>
                  </w:r>
                </w:ins>
              </w:sdtContent>
            </w:sdt>
            <w:ins w:author="Anonymous" w:id="12" w:date="2025-08-29T06:22:43Z"/>
          </w:sdtContent>
        </w:sdt>
        <w:sdt>
          <w:sdtPr>
            <w:id w:val="41549604"/>
            <w:tag w:val="goog_rdk_2247"/>
          </w:sdtPr>
          <w:sdtContent>
            <w:ins w:author="Anonymous" w:id="12" w:date="2025-08-29T06:22:43Z">
              <w:r w:rsidDel="00000000" w:rsidR="00000000" w:rsidRPr="00000000">
                <w:fldChar w:fldCharType="begin"/>
              </w:r>
              <w:r w:rsidDel="00000000" w:rsidR="00000000" w:rsidRPr="00000000">
                <w:instrText xml:space="preserve">HYPERLINK "https://cloud.ibm.com/"</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IBM Cloud</w:t>
              </w:r>
              <w:r w:rsidDel="00000000" w:rsidR="00000000" w:rsidRPr="00000000">
                <w:fldChar w:fldCharType="end"/>
              </w:r>
            </w:ins>
          </w:sdtContent>
        </w:sdt>
        <w:sdt>
          <w:sdtPr>
            <w:id w:val="-1287545529"/>
            <w:tag w:val="goog_rdk_2248"/>
          </w:sdtPr>
          <w:sdtContent>
            <w:ins w:author="Anonymous" w:id="12" w:date="2025-08-29T06:22:43Z"/>
            <w:sdt>
              <w:sdtPr>
                <w:id w:val="-108545691"/>
                <w:tag w:val="goog_rdk_2249"/>
              </w:sdtPr>
              <w:sdtContent>
                <w:ins w:author="Anonymous" w:id="12" w:date="2025-08-29T06:22:43Z">
                  <w:r w:rsidDel="00000000" w:rsidR="00000000" w:rsidRPr="00000000">
                    <w:rPr>
                      <w:rtl w:val="0"/>
                    </w:rPr>
                  </w:r>
                </w:ins>
              </w:sdtContent>
            </w:sdt>
            <w:ins w:author="Anonymous" w:id="12" w:date="2025-08-29T06:22:43Z"/>
          </w:sdtContent>
        </w:sdt>
      </w:p>
    </w:sdtContent>
  </w:sdt>
  <w:sdt>
    <w:sdtPr>
      <w:id w:val="212592348"/>
      <w:tag w:val="goog_rdk_2253"/>
    </w:sdtPr>
    <w:sdtContent>
      <w:p w:rsidR="00000000" w:rsidDel="00000000" w:rsidP="00000000" w:rsidRDefault="00000000" w:rsidRPr="00000000" w14:paraId="00000284">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588172015"/>
            <w:tag w:val="goog_rdk_2251"/>
          </w:sdtPr>
          <w:sdtContent>
            <w:ins w:author="Anonymous" w:id="12" w:date="2025-08-29T06:22:43Z"/>
            <w:sdt>
              <w:sdtPr>
                <w:id w:val="1994043581"/>
                <w:tag w:val="goog_rdk_225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Get API key and URL for NLP-based interaction understanding</w:t>
                  </w:r>
                </w:ins>
              </w:sdtContent>
            </w:sdt>
            <w:ins w:author="Anonymous" w:id="12" w:date="2025-08-29T06:22:43Z"/>
          </w:sdtContent>
        </w:sdt>
      </w:p>
    </w:sdtContent>
  </w:sdt>
  <w:sdt>
    <w:sdtPr>
      <w:id w:val="417910835"/>
      <w:tag w:val="goog_rdk_2257"/>
    </w:sdtPr>
    <w:sdtContent>
      <w:p w:rsidR="00000000" w:rsidDel="00000000" w:rsidP="00000000" w:rsidRDefault="00000000" w:rsidRPr="00000000" w14:paraId="00000285">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99555236"/>
            <w:tag w:val="goog_rdk_2254"/>
          </w:sdtPr>
          <w:sdtContent>
            <w:ins w:author="Anonymous" w:id="12" w:date="2025-08-29T06:22:43Z"/>
            <w:sdt>
              <w:sdtPr>
                <w:id w:val="-1760390854"/>
                <w:tag w:val="goog_rdk_2255"/>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API Keys</w:t>
                  </w:r>
                </w:ins>
              </w:sdtContent>
            </w:sdt>
            <w:ins w:author="Anonymous" w:id="12" w:date="2025-08-29T06:22:43Z">
              <w:sdt>
                <w:sdtPr>
                  <w:id w:val="1882413986"/>
                  <w:tag w:val="goog_rdk_2256"/>
                </w:sdtPr>
                <w:sdtContent>
                  <w:r w:rsidDel="00000000" w:rsidR="00000000" w:rsidRPr="00000000">
                    <w:rPr>
                      <w:rtl w:val="0"/>
                    </w:rPr>
                  </w:r>
                </w:sdtContent>
              </w:sdt>
            </w:ins>
          </w:sdtContent>
        </w:sdt>
      </w:p>
    </w:sdtContent>
  </w:sdt>
  <w:sdt>
    <w:sdtPr>
      <w:id w:val="1324469359"/>
      <w:tag w:val="goog_rdk_2263"/>
    </w:sdtPr>
    <w:sdtContent>
      <w:p w:rsidR="00000000" w:rsidDel="00000000" w:rsidP="00000000" w:rsidRDefault="00000000" w:rsidRPr="00000000" w14:paraId="00000286">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295051322"/>
            <w:tag w:val="goog_rdk_2258"/>
          </w:sdtPr>
          <w:sdtContent>
            <w:ins w:author="Anonymous" w:id="12" w:date="2025-08-29T06:22:43Z"/>
            <w:sdt>
              <w:sdtPr>
                <w:id w:val="-1234032771"/>
                <w:tag w:val="goog_rdk_225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for </w:t>
                  </w:r>
                </w:ins>
              </w:sdtContent>
            </w:sdt>
            <w:ins w:author="Anonymous" w:id="12" w:date="2025-08-29T06:22:43Z"/>
          </w:sdtContent>
        </w:sdt>
        <w:sdt>
          <w:sdtPr>
            <w:id w:val="422300992"/>
            <w:tag w:val="goog_rdk_2260"/>
          </w:sdtPr>
          <w:sdtContent>
            <w:ins w:author="Anonymous" w:id="12" w:date="2025-08-29T06:22:43Z">
              <w:r w:rsidDel="00000000" w:rsidR="00000000" w:rsidRPr="00000000">
                <w:fldChar w:fldCharType="begin"/>
              </w:r>
              <w:r w:rsidDel="00000000" w:rsidR="00000000" w:rsidRPr="00000000">
                <w:instrText xml:space="preserve">HYPERLINK "https://rxnav.nlm.nih.gov/"</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RxNav API</w:t>
              </w:r>
              <w:r w:rsidDel="00000000" w:rsidR="00000000" w:rsidRPr="00000000">
                <w:fldChar w:fldCharType="end"/>
              </w:r>
            </w:ins>
          </w:sdtContent>
        </w:sdt>
        <w:sdt>
          <w:sdtPr>
            <w:id w:val="-2046773194"/>
            <w:tag w:val="goog_rdk_2261"/>
          </w:sdtPr>
          <w:sdtContent>
            <w:ins w:author="Anonymous" w:id="12" w:date="2025-08-29T06:22:43Z"/>
            <w:sdt>
              <w:sdtPr>
                <w:id w:val="-1248825545"/>
                <w:tag w:val="goog_rdk_2262"/>
              </w:sdtPr>
              <w:sdtContent>
                <w:ins w:author="Anonymous" w:id="12" w:date="2025-08-29T06:22:43Z">
                  <w:r w:rsidDel="00000000" w:rsidR="00000000" w:rsidRPr="00000000">
                    <w:rPr>
                      <w:rtl w:val="0"/>
                    </w:rPr>
                  </w:r>
                </w:ins>
              </w:sdtContent>
            </w:sdt>
            <w:ins w:author="Anonymous" w:id="12" w:date="2025-08-29T06:22:43Z"/>
          </w:sdtContent>
        </w:sdt>
      </w:p>
    </w:sdtContent>
  </w:sdt>
  <w:sdt>
    <w:sdtPr>
      <w:id w:val="238313505"/>
      <w:tag w:val="goog_rdk_2266"/>
    </w:sdtPr>
    <w:sdtContent>
      <w:p w:rsidR="00000000" w:rsidDel="00000000" w:rsidP="00000000" w:rsidRDefault="00000000" w:rsidRPr="00000000" w14:paraId="00000287">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303763552"/>
            <w:tag w:val="goog_rdk_2264"/>
          </w:sdtPr>
          <w:sdtContent>
            <w:ins w:author="Anonymous" w:id="12" w:date="2025-08-29T06:22:43Z"/>
            <w:sdt>
              <w:sdtPr>
                <w:id w:val="-848596392"/>
                <w:tag w:val="goog_rdk_226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Used to map RxCUI to drug dosages and alternatives</w:t>
                  </w:r>
                </w:ins>
              </w:sdtContent>
            </w:sdt>
            <w:ins w:author="Anonymous" w:id="12" w:date="2025-08-29T06:22:43Z"/>
          </w:sdtContent>
        </w:sdt>
      </w:p>
    </w:sdtContent>
  </w:sdt>
  <w:sdt>
    <w:sdtPr>
      <w:id w:val="-1739973286"/>
      <w:tag w:val="goog_rdk_2270"/>
    </w:sdtPr>
    <w:sdtContent>
      <w:p w:rsidR="00000000" w:rsidDel="00000000" w:rsidP="00000000" w:rsidRDefault="00000000" w:rsidRPr="00000000" w14:paraId="00000288">
        <w:pPr>
          <w:numPr>
            <w:ilvl w:val="0"/>
            <w:numId w:val="6"/>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339234039"/>
            <w:tag w:val="goog_rdk_2267"/>
          </w:sdtPr>
          <w:sdtContent>
            <w:ins w:author="Anonymous" w:id="12" w:date="2025-08-29T06:22:43Z"/>
            <w:sdt>
              <w:sdtPr>
                <w:id w:val="-1294638939"/>
                <w:tag w:val="goog_rdk_2268"/>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Additional Python Libraries</w:t>
                  </w:r>
                </w:ins>
              </w:sdtContent>
            </w:sdt>
            <w:ins w:author="Anonymous" w:id="12" w:date="2025-08-29T06:22:43Z">
              <w:sdt>
                <w:sdtPr>
                  <w:id w:val="1250155112"/>
                  <w:tag w:val="goog_rdk_2269"/>
                </w:sdtPr>
                <w:sdtContent>
                  <w:r w:rsidDel="00000000" w:rsidR="00000000" w:rsidRPr="00000000">
                    <w:rPr>
                      <w:rtl w:val="0"/>
                    </w:rPr>
                  </w:r>
                </w:sdtContent>
              </w:sdt>
            </w:ins>
          </w:sdtContent>
        </w:sdt>
      </w:p>
    </w:sdtContent>
  </w:sdt>
  <w:sdt>
    <w:sdtPr>
      <w:id w:val="1941718379"/>
      <w:tag w:val="goog_rdk_2273"/>
    </w:sdtPr>
    <w:sdtContent>
      <w:p w:rsidR="00000000" w:rsidDel="00000000" w:rsidP="00000000" w:rsidRDefault="00000000" w:rsidRPr="00000000" w14:paraId="00000289">
        <w:pPr>
          <w:numPr>
            <w:ilvl w:val="1"/>
            <w:numId w:val="6"/>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418175924"/>
            <w:tag w:val="goog_rdk_2271"/>
          </w:sdtPr>
          <w:sdtContent>
            <w:ins w:author="Anonymous" w:id="12" w:date="2025-08-29T06:22:43Z"/>
            <w:sdt>
              <w:sdtPr>
                <w:id w:val="557281523"/>
                <w:tag w:val="goog_rdk_227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requests, pandas, numpy, fastapi, streamlit</w:t>
                  </w:r>
                </w:ins>
              </w:sdtContent>
            </w:sdt>
            <w:ins w:author="Anonymous" w:id="12" w:date="2025-08-29T06:22:43Z"/>
          </w:sdtContent>
        </w:sdt>
      </w:p>
    </w:sdtContent>
  </w:sdt>
  <w:sdt>
    <w:sdtPr>
      <w:id w:val="701282768"/>
      <w:tag w:val="goog_rdk_2276"/>
    </w:sdtPr>
    <w:sdtContent>
      <w:p w:rsidR="00000000" w:rsidDel="00000000" w:rsidP="00000000" w:rsidRDefault="00000000" w:rsidRPr="00000000" w14:paraId="0000028A">
        <w:pPr>
          <w:numPr>
            <w:ilvl w:val="1"/>
            <w:numId w:val="6"/>
          </w:numPr>
          <w:tabs>
            <w:tab w:val="center" w:leader="none" w:pos="4513"/>
            <w:tab w:val="right" w:leader="none" w:pos="9026"/>
          </w:tabs>
          <w:spacing w:after="280" w:line="240" w:lineRule="auto"/>
          <w:ind w:left="1440" w:hanging="360"/>
          <w:jc w:val="both"/>
          <w:rPr>
            <w:ins w:author="Anonymous" w:id="12" w:date="2025-08-29T06:22:43Z"/>
            <w:rFonts w:ascii="Cambria" w:cs="Cambria" w:eastAsia="Cambria" w:hAnsi="Cambria"/>
            <w:sz w:val="22"/>
            <w:szCs w:val="22"/>
          </w:rPr>
        </w:pPr>
        <w:sdt>
          <w:sdtPr>
            <w:id w:val="412624530"/>
            <w:tag w:val="goog_rdk_2274"/>
          </w:sdtPr>
          <w:sdtContent>
            <w:ins w:author="Anonymous" w:id="12" w:date="2025-08-29T06:22:43Z"/>
            <w:sdt>
              <w:sdtPr>
                <w:id w:val="574397054"/>
                <w:tag w:val="goog_rdk_227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via pip install -r requirements.txt</w:t>
                  </w:r>
                </w:ins>
              </w:sdtContent>
            </w:sdt>
            <w:ins w:author="Anonymous" w:id="12" w:date="2025-08-29T06:22:43Z"/>
          </w:sdtContent>
        </w:sdt>
      </w:p>
    </w:sdtContent>
  </w:sdt>
  <w:sdt>
    <w:sdtPr>
      <w:id w:val="1282959690"/>
      <w:tag w:val="goog_rdk_2279"/>
    </w:sdtPr>
    <w:sdtContent>
      <w:p w:rsidR="00000000" w:rsidDel="00000000" w:rsidP="00000000" w:rsidRDefault="00000000" w:rsidRPr="00000000" w14:paraId="0000028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99871185"/>
            <w:tag w:val="goog_rdk_2277"/>
          </w:sdtPr>
          <w:sdtContent>
            <w:ins w:author="Anonymous" w:id="12" w:date="2025-08-29T06:22:43Z"/>
            <w:sdt>
              <w:sdtPr>
                <w:id w:val="69511735"/>
                <w:tag w:val="goog_rdk_2278"/>
              </w:sdtPr>
              <w:sdtContent>
                <w:ins w:author="Anonymous" w:id="12" w:date="2025-08-29T06:22:43Z">
                  <w:r w:rsidDel="00000000" w:rsidR="00000000" w:rsidRPr="00000000">
                    <w:rPr>
                      <w:rtl w:val="0"/>
                    </w:rPr>
                  </w:r>
                </w:ins>
              </w:sdtContent>
            </w:sdt>
            <w:ins w:author="Anonymous" w:id="12" w:date="2025-08-29T06:22:43Z"/>
          </w:sdtContent>
        </w:sdt>
      </w:p>
    </w:sdtContent>
  </w:sdt>
  <w:sdt>
    <w:sdtPr>
      <w:id w:val="-262281828"/>
      <w:tag w:val="goog_rdk_2282"/>
    </w:sdtPr>
    <w:sdtContent>
      <w:p w:rsidR="00000000" w:rsidDel="00000000" w:rsidP="00000000" w:rsidRDefault="00000000" w:rsidRPr="00000000" w14:paraId="0000028C">
        <w:pPr>
          <w:tabs>
            <w:tab w:val="center" w:leader="none" w:pos="4513"/>
            <w:tab w:val="right" w:leader="none" w:pos="9026"/>
          </w:tabs>
          <w:spacing w:after="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19966165"/>
            <w:tag w:val="goog_rdk_2280"/>
          </w:sdtPr>
          <w:sdtContent>
            <w:ins w:author="Anonymous" w:id="12" w:date="2025-08-29T06:22:43Z"/>
            <w:sdt>
              <w:sdtPr>
                <w:id w:val="1664107851"/>
                <w:tag w:val="goog_rdk_2281"/>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Project Flow:</w:t>
                  </w:r>
                </w:ins>
              </w:sdtContent>
            </w:sdt>
            <w:ins w:author="Anonymous" w:id="12" w:date="2025-08-29T06:22:43Z"/>
          </w:sdtContent>
        </w:sdt>
      </w:p>
    </w:sdtContent>
  </w:sdt>
  <w:sdt>
    <w:sdtPr>
      <w:id w:val="-168901971"/>
      <w:tag w:val="goog_rdk_2285"/>
    </w:sdtPr>
    <w:sdtContent>
      <w:p w:rsidR="00000000" w:rsidDel="00000000" w:rsidP="00000000" w:rsidRDefault="00000000" w:rsidRPr="00000000" w14:paraId="0000028D">
        <w:pPr>
          <w:tabs>
            <w:tab w:val="center" w:leader="none" w:pos="4513"/>
            <w:tab w:val="right" w:leader="none" w:pos="9026"/>
          </w:tabs>
          <w:spacing w:after="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24857753"/>
            <w:tag w:val="goog_rdk_2283"/>
          </w:sdtPr>
          <w:sdtContent>
            <w:ins w:author="Anonymous" w:id="12" w:date="2025-08-29T06:22:43Z"/>
            <w:sdt>
              <w:sdtPr>
                <w:id w:val="1837095410"/>
                <w:tag w:val="goog_rdk_2284"/>
              </w:sdtPr>
              <w:sdtContent>
                <w:ins w:author="Anonymous" w:id="12" w:date="2025-08-29T06:22:43Z">
                  <w:r w:rsidDel="00000000" w:rsidR="00000000" w:rsidRPr="00000000">
                    <w:rPr>
                      <w:rtl w:val="0"/>
                    </w:rPr>
                  </w:r>
                </w:ins>
              </w:sdtContent>
            </w:sdt>
            <w:ins w:author="Anonymous" w:id="12" w:date="2025-08-29T06:22:43Z"/>
          </w:sdtContent>
        </w:sdt>
      </w:p>
    </w:sdtContent>
  </w:sdt>
  <w:sdt>
    <w:sdtPr>
      <w:id w:val="1258177740"/>
      <w:tag w:val="goog_rdk_2288"/>
    </w:sdtPr>
    <w:sdtContent>
      <w:p w:rsidR="00000000" w:rsidDel="00000000" w:rsidP="00000000" w:rsidRDefault="00000000" w:rsidRPr="00000000" w14:paraId="0000028E">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65401136"/>
            <w:tag w:val="goog_rdk_2286"/>
          </w:sdtPr>
          <w:sdtContent>
            <w:ins w:author="Anonymous" w:id="12" w:date="2025-08-29T06:22:43Z"/>
            <w:sdt>
              <w:sdtPr>
                <w:id w:val="-814979766"/>
                <w:tag w:val="goog_rdk_228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1: Data Acquisition and Integration</w:t>
                  </w:r>
                </w:ins>
              </w:sdtContent>
            </w:sdt>
            <w:ins w:author="Anonymous" w:id="12" w:date="2025-08-29T06:22:43Z"/>
          </w:sdtContent>
        </w:sdt>
      </w:p>
    </w:sdtContent>
  </w:sdt>
  <w:sdt>
    <w:sdtPr>
      <w:id w:val="-1257807844"/>
      <w:tag w:val="goog_rdk_2291"/>
    </w:sdtPr>
    <w:sdtContent>
      <w:p w:rsidR="00000000" w:rsidDel="00000000" w:rsidP="00000000" w:rsidRDefault="00000000" w:rsidRPr="00000000" w14:paraId="0000028F">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24983613"/>
            <w:tag w:val="goog_rdk_2289"/>
          </w:sdtPr>
          <w:sdtContent>
            <w:ins w:author="Anonymous" w:id="12" w:date="2025-08-29T06:22:43Z"/>
            <w:sdt>
              <w:sdtPr>
                <w:id w:val="2126678816"/>
                <w:tag w:val="goog_rdk_229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1.1: Dataset Download </w:t>
                  </w:r>
                </w:ins>
              </w:sdtContent>
            </w:sdt>
            <w:ins w:author="Anonymous" w:id="12" w:date="2025-08-29T06:22:43Z"/>
          </w:sdtContent>
        </w:sdt>
      </w:p>
    </w:sdtContent>
  </w:sdt>
  <w:sdt>
    <w:sdtPr>
      <w:id w:val="-1513880200"/>
      <w:tag w:val="goog_rdk_2294"/>
    </w:sdtPr>
    <w:sdtContent>
      <w:p w:rsidR="00000000" w:rsidDel="00000000" w:rsidP="00000000" w:rsidRDefault="00000000" w:rsidRPr="00000000" w14:paraId="00000290">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69029714"/>
            <w:tag w:val="goog_rdk_2292"/>
          </w:sdtPr>
          <w:sdtContent>
            <w:ins w:author="Anonymous" w:id="12" w:date="2025-08-29T06:22:43Z"/>
            <w:sdt>
              <w:sdtPr>
                <w:id w:val="1624898197"/>
                <w:tag w:val="goog_rdk_22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1.2:  Dataset mapping and Preparation</w:t>
                  </w:r>
                </w:ins>
              </w:sdtContent>
            </w:sdt>
            <w:ins w:author="Anonymous" w:id="12" w:date="2025-08-29T06:22:43Z"/>
          </w:sdtContent>
        </w:sdt>
      </w:p>
    </w:sdtContent>
  </w:sdt>
  <w:sdt>
    <w:sdtPr>
      <w:id w:val="1961869800"/>
      <w:tag w:val="goog_rdk_2297"/>
    </w:sdtPr>
    <w:sdtContent>
      <w:p w:rsidR="00000000" w:rsidDel="00000000" w:rsidP="00000000" w:rsidRDefault="00000000" w:rsidRPr="00000000" w14:paraId="00000291">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6183943"/>
            <w:tag w:val="goog_rdk_2295"/>
          </w:sdtPr>
          <w:sdtContent>
            <w:ins w:author="Anonymous" w:id="12" w:date="2025-08-29T06:22:43Z"/>
            <w:sdt>
              <w:sdtPr>
                <w:id w:val="-1933367699"/>
                <w:tag w:val="goog_rdk_2296"/>
              </w:sdtPr>
              <w:sdtContent>
                <w:ins w:author="Anonymous" w:id="12" w:date="2025-08-29T06:22:43Z">
                  <w:r w:rsidDel="00000000" w:rsidR="00000000" w:rsidRPr="00000000">
                    <w:rPr>
                      <w:rtl w:val="0"/>
                    </w:rPr>
                  </w:r>
                </w:ins>
              </w:sdtContent>
            </w:sdt>
            <w:ins w:author="Anonymous" w:id="12" w:date="2025-08-29T06:22:43Z"/>
          </w:sdtContent>
        </w:sdt>
      </w:p>
    </w:sdtContent>
  </w:sdt>
  <w:sdt>
    <w:sdtPr>
      <w:id w:val="458206597"/>
      <w:tag w:val="goog_rdk_2300"/>
    </w:sdtPr>
    <w:sdtContent>
      <w:p w:rsidR="00000000" w:rsidDel="00000000" w:rsidP="00000000" w:rsidRDefault="00000000" w:rsidRPr="00000000" w14:paraId="00000292">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45266300"/>
            <w:tag w:val="goog_rdk_2298"/>
          </w:sdtPr>
          <w:sdtContent>
            <w:ins w:author="Anonymous" w:id="12" w:date="2025-08-29T06:22:43Z"/>
            <w:sdt>
              <w:sdtPr>
                <w:id w:val="402999750"/>
                <w:tag w:val="goog_rdk_22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2: NLP Model Integration for Drug Extraction and Interaction Understanding</w:t>
                  </w:r>
                </w:ins>
              </w:sdtContent>
            </w:sdt>
            <w:ins w:author="Anonymous" w:id="12" w:date="2025-08-29T06:22:43Z"/>
          </w:sdtContent>
        </w:sdt>
      </w:p>
    </w:sdtContent>
  </w:sdt>
  <w:sdt>
    <w:sdtPr>
      <w:id w:val="878291288"/>
      <w:tag w:val="goog_rdk_2303"/>
    </w:sdtPr>
    <w:sdtContent>
      <w:p w:rsidR="00000000" w:rsidDel="00000000" w:rsidP="00000000" w:rsidRDefault="00000000" w:rsidRPr="00000000" w14:paraId="00000293">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63217258"/>
            <w:tag w:val="goog_rdk_2301"/>
          </w:sdtPr>
          <w:sdtContent>
            <w:ins w:author="Anonymous" w:id="12" w:date="2025-08-29T06:22:43Z"/>
            <w:sdt>
              <w:sdtPr>
                <w:id w:val="-240729974"/>
                <w:tag w:val="goog_rdk_230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2.1: Named Entity Recognition</w:t>
                  </w:r>
                </w:ins>
              </w:sdtContent>
            </w:sdt>
            <w:ins w:author="Anonymous" w:id="12" w:date="2025-08-29T06:22:43Z"/>
          </w:sdtContent>
        </w:sdt>
      </w:p>
    </w:sdtContent>
  </w:sdt>
  <w:sdt>
    <w:sdtPr>
      <w:id w:val="-1659572846"/>
      <w:tag w:val="goog_rdk_2306"/>
    </w:sdtPr>
    <w:sdtContent>
      <w:p w:rsidR="00000000" w:rsidDel="00000000" w:rsidP="00000000" w:rsidRDefault="00000000" w:rsidRPr="00000000" w14:paraId="00000294">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32276085"/>
            <w:tag w:val="goog_rdk_2304"/>
          </w:sdtPr>
          <w:sdtContent>
            <w:ins w:author="Anonymous" w:id="12" w:date="2025-08-29T06:22:43Z"/>
            <w:sdt>
              <w:sdtPr>
                <w:id w:val="1283042497"/>
                <w:tag w:val="goog_rdk_230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2.2: IBM Watson NLP for Interaction Context</w:t>
                  </w:r>
                </w:ins>
              </w:sdtContent>
            </w:sdt>
            <w:ins w:author="Anonymous" w:id="12" w:date="2025-08-29T06:22:43Z"/>
          </w:sdtContent>
        </w:sdt>
      </w:p>
    </w:sdtContent>
  </w:sdt>
  <w:sdt>
    <w:sdtPr>
      <w:id w:val="-2146572009"/>
      <w:tag w:val="goog_rdk_2309"/>
    </w:sdtPr>
    <w:sdtContent>
      <w:p w:rsidR="00000000" w:rsidDel="00000000" w:rsidP="00000000" w:rsidRDefault="00000000" w:rsidRPr="00000000" w14:paraId="00000295">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05647505"/>
            <w:tag w:val="goog_rdk_2307"/>
          </w:sdtPr>
          <w:sdtContent>
            <w:ins w:author="Anonymous" w:id="12" w:date="2025-08-29T06:22:43Z"/>
            <w:sdt>
              <w:sdtPr>
                <w:id w:val="2129063195"/>
                <w:tag w:val="goog_rdk_230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3.3: Integration of both the models</w:t>
                  </w:r>
                </w:ins>
              </w:sdtContent>
            </w:sdt>
            <w:ins w:author="Anonymous" w:id="12" w:date="2025-08-29T06:22:43Z"/>
          </w:sdtContent>
        </w:sdt>
      </w:p>
    </w:sdtContent>
  </w:sdt>
  <w:sdt>
    <w:sdtPr>
      <w:id w:val="-8950062"/>
      <w:tag w:val="goog_rdk_2312"/>
    </w:sdtPr>
    <w:sdtContent>
      <w:p w:rsidR="00000000" w:rsidDel="00000000" w:rsidP="00000000" w:rsidRDefault="00000000" w:rsidRPr="00000000" w14:paraId="00000296">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93289629"/>
            <w:tag w:val="goog_rdk_2310"/>
          </w:sdtPr>
          <w:sdtContent>
            <w:ins w:author="Anonymous" w:id="12" w:date="2025-08-29T06:22:43Z"/>
            <w:sdt>
              <w:sdtPr>
                <w:id w:val="196174765"/>
                <w:tag w:val="goog_rdk_2311"/>
              </w:sdtPr>
              <w:sdtContent>
                <w:ins w:author="Anonymous" w:id="12" w:date="2025-08-29T06:22:43Z">
                  <w:r w:rsidDel="00000000" w:rsidR="00000000" w:rsidRPr="00000000">
                    <w:rPr>
                      <w:rtl w:val="0"/>
                    </w:rPr>
                  </w:r>
                </w:ins>
              </w:sdtContent>
            </w:sdt>
            <w:ins w:author="Anonymous" w:id="12" w:date="2025-08-29T06:22:43Z"/>
          </w:sdtContent>
        </w:sdt>
      </w:p>
    </w:sdtContent>
  </w:sdt>
  <w:sdt>
    <w:sdtPr>
      <w:id w:val="-137153309"/>
      <w:tag w:val="goog_rdk_2315"/>
    </w:sdtPr>
    <w:sdtContent>
      <w:p w:rsidR="00000000" w:rsidDel="00000000" w:rsidP="00000000" w:rsidRDefault="00000000" w:rsidRPr="00000000" w14:paraId="00000297">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0692149"/>
            <w:tag w:val="goog_rdk_2313"/>
          </w:sdtPr>
          <w:sdtContent>
            <w:ins w:author="Anonymous" w:id="12" w:date="2025-08-29T06:22:43Z"/>
            <w:sdt>
              <w:sdtPr>
                <w:id w:val="-1133802524"/>
                <w:tag w:val="goog_rdk_231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3: Dosage Verification and Alternative Recommendations</w:t>
                  </w:r>
                </w:ins>
              </w:sdtContent>
            </w:sdt>
            <w:ins w:author="Anonymous" w:id="12" w:date="2025-08-29T06:22:43Z"/>
          </w:sdtContent>
        </w:sdt>
      </w:p>
    </w:sdtContent>
  </w:sdt>
  <w:sdt>
    <w:sdtPr>
      <w:id w:val="-2034523288"/>
      <w:tag w:val="goog_rdk_2318"/>
    </w:sdtPr>
    <w:sdtContent>
      <w:p w:rsidR="00000000" w:rsidDel="00000000" w:rsidP="00000000" w:rsidRDefault="00000000" w:rsidRPr="00000000" w14:paraId="00000298">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600081"/>
            <w:tag w:val="goog_rdk_2316"/>
          </w:sdtPr>
          <w:sdtContent>
            <w:ins w:author="Anonymous" w:id="12" w:date="2025-08-29T06:22:43Z"/>
            <w:sdt>
              <w:sdtPr>
                <w:id w:val="1402561135"/>
                <w:tag w:val="goog_rdk_231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3.1: RxNorm API Usage</w:t>
                  </w:r>
                </w:ins>
              </w:sdtContent>
            </w:sdt>
            <w:ins w:author="Anonymous" w:id="12" w:date="2025-08-29T06:22:43Z"/>
          </w:sdtContent>
        </w:sdt>
      </w:p>
    </w:sdtContent>
  </w:sdt>
  <w:sdt>
    <w:sdtPr>
      <w:id w:val="447279668"/>
      <w:tag w:val="goog_rdk_2321"/>
    </w:sdtPr>
    <w:sdtContent>
      <w:p w:rsidR="00000000" w:rsidDel="00000000" w:rsidP="00000000" w:rsidRDefault="00000000" w:rsidRPr="00000000" w14:paraId="00000299">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78842190"/>
            <w:tag w:val="goog_rdk_2319"/>
          </w:sdtPr>
          <w:sdtContent>
            <w:ins w:author="Anonymous" w:id="12" w:date="2025-08-29T06:22:43Z"/>
            <w:sdt>
              <w:sdtPr>
                <w:id w:val="1639488032"/>
                <w:tag w:val="goog_rdk_232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3.2: Alternative Safe Drug Suggestions</w:t>
                  </w:r>
                </w:ins>
              </w:sdtContent>
            </w:sdt>
            <w:ins w:author="Anonymous" w:id="12" w:date="2025-08-29T06:22:43Z"/>
          </w:sdtContent>
        </w:sdt>
      </w:p>
    </w:sdtContent>
  </w:sdt>
  <w:sdt>
    <w:sdtPr>
      <w:id w:val="-775186564"/>
      <w:tag w:val="goog_rdk_2324"/>
    </w:sdtPr>
    <w:sdtContent>
      <w:p w:rsidR="00000000" w:rsidDel="00000000" w:rsidP="00000000" w:rsidRDefault="00000000" w:rsidRPr="00000000" w14:paraId="0000029A">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67835696"/>
            <w:tag w:val="goog_rdk_2322"/>
          </w:sdtPr>
          <w:sdtContent>
            <w:ins w:author="Anonymous" w:id="12" w:date="2025-08-29T06:22:43Z"/>
            <w:sdt>
              <w:sdtPr>
                <w:id w:val="900277107"/>
                <w:tag w:val="goog_rdk_2323"/>
              </w:sdtPr>
              <w:sdtContent>
                <w:ins w:author="Anonymous" w:id="12" w:date="2025-08-29T06:22:43Z">
                  <w:r w:rsidDel="00000000" w:rsidR="00000000" w:rsidRPr="00000000">
                    <w:rPr>
                      <w:rtl w:val="0"/>
                    </w:rPr>
                  </w:r>
                </w:ins>
              </w:sdtContent>
            </w:sdt>
            <w:ins w:author="Anonymous" w:id="12" w:date="2025-08-29T06:22:43Z"/>
          </w:sdtContent>
        </w:sdt>
      </w:p>
    </w:sdtContent>
  </w:sdt>
  <w:sdt>
    <w:sdtPr>
      <w:id w:val="-682227992"/>
      <w:tag w:val="goog_rdk_2327"/>
    </w:sdtPr>
    <w:sdtContent>
      <w:p w:rsidR="00000000" w:rsidDel="00000000" w:rsidP="00000000" w:rsidRDefault="00000000" w:rsidRPr="00000000" w14:paraId="0000029B">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71552614"/>
            <w:tag w:val="goog_rdk_2325"/>
          </w:sdtPr>
          <w:sdtContent>
            <w:ins w:author="Anonymous" w:id="12" w:date="2025-08-29T06:22:43Z"/>
            <w:sdt>
              <w:sdtPr>
                <w:id w:val="-1238367668"/>
                <w:tag w:val="goog_rdk_232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4: Backend and Frontend Development</w:t>
                  </w:r>
                </w:ins>
              </w:sdtContent>
            </w:sdt>
            <w:ins w:author="Anonymous" w:id="12" w:date="2025-08-29T06:22:43Z"/>
          </w:sdtContent>
        </w:sdt>
      </w:p>
    </w:sdtContent>
  </w:sdt>
  <w:sdt>
    <w:sdtPr>
      <w:id w:val="1070579607"/>
      <w:tag w:val="goog_rdk_2330"/>
    </w:sdtPr>
    <w:sdtContent>
      <w:p w:rsidR="00000000" w:rsidDel="00000000" w:rsidP="00000000" w:rsidRDefault="00000000" w:rsidRPr="00000000" w14:paraId="0000029C">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15157001"/>
            <w:tag w:val="goog_rdk_2328"/>
          </w:sdtPr>
          <w:sdtContent>
            <w:ins w:author="Anonymous" w:id="12" w:date="2025-08-29T06:22:43Z"/>
            <w:sdt>
              <w:sdtPr>
                <w:id w:val="797865381"/>
                <w:tag w:val="goog_rdk_232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4.1: FastAPI Backend</w:t>
                  </w:r>
                </w:ins>
              </w:sdtContent>
            </w:sdt>
            <w:ins w:author="Anonymous" w:id="12" w:date="2025-08-29T06:22:43Z"/>
          </w:sdtContent>
        </w:sdt>
      </w:p>
    </w:sdtContent>
  </w:sdt>
  <w:sdt>
    <w:sdtPr>
      <w:id w:val="-1639208197"/>
      <w:tag w:val="goog_rdk_2333"/>
    </w:sdtPr>
    <w:sdtContent>
      <w:p w:rsidR="00000000" w:rsidDel="00000000" w:rsidP="00000000" w:rsidRDefault="00000000" w:rsidRPr="00000000" w14:paraId="0000029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66424189"/>
            <w:tag w:val="goog_rdk_2331"/>
          </w:sdtPr>
          <w:sdtContent>
            <w:ins w:author="Anonymous" w:id="12" w:date="2025-08-29T06:22:43Z"/>
            <w:sdt>
              <w:sdtPr>
                <w:id w:val="-983077735"/>
                <w:tag w:val="goog_rdk_233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4.2: Streamlit Frontend</w:t>
                  </w:r>
                </w:ins>
              </w:sdtContent>
            </w:sdt>
            <w:ins w:author="Anonymous" w:id="12" w:date="2025-08-29T06:22:43Z"/>
          </w:sdtContent>
        </w:sdt>
      </w:p>
    </w:sdtContent>
  </w:sdt>
  <w:sdt>
    <w:sdtPr>
      <w:id w:val="765184584"/>
      <w:tag w:val="goog_rdk_2336"/>
    </w:sdtPr>
    <w:sdtContent>
      <w:p w:rsidR="00000000" w:rsidDel="00000000" w:rsidP="00000000" w:rsidRDefault="00000000" w:rsidRPr="00000000" w14:paraId="0000029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58019536"/>
            <w:tag w:val="goog_rdk_2334"/>
          </w:sdtPr>
          <w:sdtContent>
            <w:ins w:author="Anonymous" w:id="12" w:date="2025-08-29T06:22:43Z"/>
            <w:sdt>
              <w:sdtPr>
                <w:id w:val="1181568412"/>
                <w:tag w:val="goog_rdk_2335"/>
              </w:sdtPr>
              <w:sdtContent>
                <w:ins w:author="Anonymous" w:id="12" w:date="2025-08-29T06:22:43Z">
                  <w:r w:rsidDel="00000000" w:rsidR="00000000" w:rsidRPr="00000000">
                    <w:rPr>
                      <w:rtl w:val="0"/>
                    </w:rPr>
                  </w:r>
                </w:ins>
              </w:sdtContent>
            </w:sdt>
            <w:ins w:author="Anonymous" w:id="12" w:date="2025-08-29T06:22:43Z"/>
          </w:sdtContent>
        </w:sdt>
      </w:p>
    </w:sdtContent>
  </w:sdt>
  <w:sdt>
    <w:sdtPr>
      <w:id w:val="-237226191"/>
      <w:tag w:val="goog_rdk_2339"/>
    </w:sdtPr>
    <w:sdtContent>
      <w:p w:rsidR="00000000" w:rsidDel="00000000" w:rsidP="00000000" w:rsidRDefault="00000000" w:rsidRPr="00000000" w14:paraId="0000029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63690135"/>
            <w:tag w:val="goog_rdk_2337"/>
          </w:sdtPr>
          <w:sdtContent>
            <w:ins w:author="Anonymous" w:id="12" w:date="2025-08-29T06:22:43Z"/>
            <w:sdt>
              <w:sdtPr>
                <w:id w:val="-1802367579"/>
                <w:tag w:val="goog_rdk_2338"/>
              </w:sdtPr>
              <w:sdtContent>
                <w:ins w:author="Anonymous" w:id="12" w:date="2025-08-29T06:22:43Z">
                  <w:r w:rsidDel="00000000" w:rsidR="00000000" w:rsidRPr="00000000">
                    <w:rPr>
                      <w:rtl w:val="0"/>
                    </w:rPr>
                  </w:r>
                </w:ins>
              </w:sdtContent>
            </w:sdt>
            <w:ins w:author="Anonymous" w:id="12" w:date="2025-08-29T06:22:43Z"/>
          </w:sdtContent>
        </w:sdt>
      </w:p>
    </w:sdtContent>
  </w:sdt>
  <w:sdt>
    <w:sdtPr>
      <w:id w:val="-1477480674"/>
      <w:tag w:val="goog_rdk_2342"/>
    </w:sdtPr>
    <w:sdtContent>
      <w:p w:rsidR="00000000" w:rsidDel="00000000" w:rsidP="00000000" w:rsidRDefault="00000000" w:rsidRPr="00000000" w14:paraId="000002A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1923096"/>
            <w:tag w:val="goog_rdk_2340"/>
          </w:sdtPr>
          <w:sdtContent>
            <w:ins w:author="Anonymous" w:id="12" w:date="2025-08-29T06:22:43Z"/>
            <w:sdt>
              <w:sdtPr>
                <w:id w:val="-1313630965"/>
                <w:tag w:val="goog_rdk_2341"/>
              </w:sdtPr>
              <w:sdtContent>
                <w:ins w:author="Anonymous" w:id="12" w:date="2025-08-29T06:22:43Z">
                  <w:r w:rsidDel="00000000" w:rsidR="00000000" w:rsidRPr="00000000">
                    <w:rPr>
                      <w:rtl w:val="0"/>
                    </w:rPr>
                  </w:r>
                </w:ins>
              </w:sdtContent>
            </w:sdt>
            <w:ins w:author="Anonymous" w:id="12" w:date="2025-08-29T06:22:43Z"/>
          </w:sdtContent>
        </w:sdt>
      </w:p>
    </w:sdtContent>
  </w:sdt>
  <w:sdt>
    <w:sdtPr>
      <w:id w:val="-1312426633"/>
      <w:tag w:val="goog_rdk_2345"/>
    </w:sdtPr>
    <w:sdtContent>
      <w:p w:rsidR="00000000" w:rsidDel="00000000" w:rsidP="00000000" w:rsidRDefault="00000000" w:rsidRPr="00000000" w14:paraId="000002A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41884920"/>
            <w:tag w:val="goog_rdk_2343"/>
          </w:sdtPr>
          <w:sdtContent>
            <w:ins w:author="Anonymous" w:id="12" w:date="2025-08-29T06:22:43Z"/>
            <w:sdt>
              <w:sdtPr>
                <w:id w:val="-973179005"/>
                <w:tag w:val="goog_rdk_2344"/>
              </w:sdtPr>
              <w:sdtContent>
                <w:ins w:author="Anonymous" w:id="12" w:date="2025-08-29T06:22:43Z">
                  <w:r w:rsidDel="00000000" w:rsidR="00000000" w:rsidRPr="00000000">
                    <w:rPr>
                      <w:rtl w:val="0"/>
                    </w:rPr>
                  </w:r>
                </w:ins>
              </w:sdtContent>
            </w:sdt>
            <w:ins w:author="Anonymous" w:id="12" w:date="2025-08-29T06:22:43Z"/>
          </w:sdtContent>
        </w:sdt>
      </w:p>
    </w:sdtContent>
  </w:sdt>
  <w:sdt>
    <w:sdtPr>
      <w:id w:val="1871396527"/>
      <w:tag w:val="goog_rdk_2348"/>
    </w:sdtPr>
    <w:sdtContent>
      <w:p w:rsidR="00000000" w:rsidDel="00000000" w:rsidP="00000000" w:rsidRDefault="00000000" w:rsidRPr="00000000" w14:paraId="000002A2">
        <w:pPr>
          <w:tabs>
            <w:tab w:val="left" w:leader="none" w:pos="3940"/>
          </w:tabs>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09799534"/>
            <w:tag w:val="goog_rdk_2346"/>
          </w:sdtPr>
          <w:sdtContent>
            <w:ins w:author="Anonymous" w:id="12" w:date="2025-08-29T06:22:43Z"/>
            <w:sdt>
              <w:sdtPr>
                <w:id w:val="578878106"/>
                <w:tag w:val="goog_rdk_2347"/>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Folder Architecture:</w:t>
                  </w:r>
                </w:ins>
              </w:sdtContent>
            </w:sdt>
            <w:ins w:author="Anonymous" w:id="12" w:date="2025-08-29T06:22:43Z"/>
          </w:sdtContent>
        </w:sdt>
      </w:p>
    </w:sdtContent>
  </w:sdt>
  <w:sdt>
    <w:sdtPr>
      <w:id w:val="-1626214039"/>
      <w:tag w:val="goog_rdk_2351"/>
    </w:sdtPr>
    <w:sdtContent>
      <w:p w:rsidR="00000000" w:rsidDel="00000000" w:rsidP="00000000" w:rsidRDefault="00000000" w:rsidRPr="00000000" w14:paraId="000002A3">
        <w:pPr>
          <w:tabs>
            <w:tab w:val="left" w:leader="none" w:pos="3940"/>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57683331"/>
            <w:tag w:val="goog_rdk_2349"/>
          </w:sdtPr>
          <w:sdtContent>
            <w:ins w:author="Anonymous" w:id="12" w:date="2025-08-29T06:22:43Z"/>
            <w:sdt>
              <w:sdtPr>
                <w:id w:val="1470655166"/>
                <w:tag w:val="goog_rdk_235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Under the folder name, AI_Prescription_Verifier</w:t>
                  </w:r>
                </w:ins>
              </w:sdtContent>
            </w:sdt>
            <w:ins w:author="Anonymous" w:id="12" w:date="2025-08-29T06:22:43Z"/>
          </w:sdtContent>
        </w:sdt>
      </w:p>
    </w:sdtContent>
  </w:sdt>
  <w:sdt>
    <w:sdtPr>
      <w:id w:val="1813607131"/>
      <w:tag w:val="goog_rdk_2354"/>
    </w:sdtPr>
    <w:sdtContent>
      <w:p w:rsidR="00000000" w:rsidDel="00000000" w:rsidP="00000000" w:rsidRDefault="00000000" w:rsidRPr="00000000" w14:paraId="000002A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53878706"/>
            <w:tag w:val="goog_rdk_2352"/>
          </w:sdtPr>
          <w:sdtContent>
            <w:ins w:author="Anonymous" w:id="12" w:date="2025-08-29T06:22:43Z"/>
            <w:sdt>
              <w:sdtPr>
                <w:id w:val="-190659867"/>
                <w:tag w:val="goog_rdk_235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project aims to analyze drug interactions, identify correct drug dosages, and provide safe alternative medication options based on age and drug details. It integrates multiple datasets and leverages advanced NLP models and APIs for accurate drug information extraction and interaction understanding. The system is built with a FastAPI backend and a Streamlit frontend </w:t>
                  </w:r>
                </w:ins>
              </w:sdtContent>
            </w:sdt>
            <w:ins w:author="Anonymous" w:id="12" w:date="2025-08-29T06:22:43Z"/>
          </w:sdtContent>
        </w:sdt>
      </w:p>
    </w:sdtContent>
  </w:sdt>
  <w:sdt>
    <w:sdtPr>
      <w:id w:val="-716781741"/>
      <w:tag w:val="goog_rdk_2357"/>
    </w:sdtPr>
    <w:sdtContent>
      <w:p w:rsidR="00000000" w:rsidDel="00000000" w:rsidP="00000000" w:rsidRDefault="00000000" w:rsidRPr="00000000" w14:paraId="000002A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0405913"/>
            <w:tag w:val="goog_rdk_2355"/>
          </w:sdtPr>
          <w:sdtContent>
            <w:ins w:author="Anonymous" w:id="12" w:date="2025-08-29T06:22:43Z"/>
            <w:sdt>
              <w:sdtPr>
                <w:id w:val="1776198446"/>
                <w:tag w:val="goog_rdk_235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healthcare provider inputs a list of drugs prescribed to a patient and gets potential interactions along with scientific drug names and RxCUIs.</w:t>
                  </w:r>
                </w:ins>
              </w:sdtContent>
            </w:sdt>
            <w:ins w:author="Anonymous" w:id="12" w:date="2025-08-29T06:22:43Z"/>
          </w:sdtContent>
        </w:sdt>
      </w:p>
    </w:sdtContent>
  </w:sdt>
  <w:sdt>
    <w:sdtPr>
      <w:id w:val="-353714425"/>
      <w:tag w:val="goog_rdk_2360"/>
    </w:sdtPr>
    <w:sdtContent>
      <w:p w:rsidR="00000000" w:rsidDel="00000000" w:rsidP="00000000" w:rsidRDefault="00000000" w:rsidRPr="00000000" w14:paraId="000002A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11529225"/>
            <w:tag w:val="goog_rdk_2358"/>
          </w:sdtPr>
          <w:sdtContent>
            <w:ins w:author="Anonymous" w:id="12" w:date="2025-08-29T06:22:43Z"/>
            <w:sdt>
              <w:sdtPr>
                <w:id w:val="-702310718"/>
                <w:tag w:val="goog_rdk_2359"/>
              </w:sdtPr>
              <w:sdtContent>
                <w:ins w:author="Anonymous" w:id="12" w:date="2025-08-29T06:22:43Z">
                  <w:r w:rsidDel="00000000" w:rsidR="00000000" w:rsidRPr="00000000">
                    <w:rPr>
                      <w:rtl w:val="0"/>
                    </w:rPr>
                  </w:r>
                </w:ins>
              </w:sdtContent>
            </w:sdt>
            <w:ins w:author="Anonymous" w:id="12" w:date="2025-08-29T06:22:43Z"/>
          </w:sdtContent>
        </w:sdt>
      </w:p>
    </w:sdtContent>
  </w:sdt>
  <w:sdt>
    <w:sdtPr>
      <w:id w:val="904885657"/>
      <w:tag w:val="goog_rdk_2363"/>
    </w:sdtPr>
    <w:sdtContent>
      <w:p w:rsidR="00000000" w:rsidDel="00000000" w:rsidP="00000000" w:rsidRDefault="00000000" w:rsidRPr="00000000" w14:paraId="000002A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334680"/>
            <w:tag w:val="goog_rdk_2361"/>
          </w:sdtPr>
          <w:sdtContent>
            <w:ins w:author="Anonymous" w:id="12" w:date="2025-08-29T06:22:43Z"/>
            <w:sdt>
              <w:sdtPr>
                <w:id w:val="989637415"/>
                <w:tag w:val="goog_rdk_2362"/>
              </w:sdtPr>
              <w:sdtContent>
                <w:ins w:author="Anonymous" w:id="12" w:date="2025-08-29T06:22:43Z">
                  <w:r w:rsidDel="00000000" w:rsidR="00000000" w:rsidRPr="00000000">
                    <w:rPr>
                      <w:rtl w:val="0"/>
                    </w:rPr>
                  </w:r>
                </w:ins>
              </w:sdtContent>
            </w:sdt>
            <w:ins w:author="Anonymous" w:id="12" w:date="2025-08-29T06:22:43Z"/>
          </w:sdtContent>
        </w:sdt>
      </w:p>
    </w:sdtContent>
  </w:sdt>
  <w:sdt>
    <w:sdtPr>
      <w:id w:val="1183260580"/>
      <w:tag w:val="goog_rdk_2366"/>
    </w:sdtPr>
    <w:sdtContent>
      <w:p w:rsidR="00000000" w:rsidDel="00000000" w:rsidP="00000000" w:rsidRDefault="00000000" w:rsidRPr="00000000" w14:paraId="000002A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4317037"/>
            <w:tag w:val="goog_rdk_2364"/>
          </w:sdtPr>
          <w:sdtContent>
            <w:ins w:author="Anonymous" w:id="12" w:date="2025-08-29T06:22:43Z"/>
            <w:sdt>
              <w:sdtPr>
                <w:id w:val="-1301326449"/>
                <w:tag w:val="goog_rdk_236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pharmacist wants to verify the correct dosage of a prescribed drug and check for safe alternatives based on patient age.</w:t>
                  </w:r>
                </w:ins>
              </w:sdtContent>
            </w:sdt>
            <w:ins w:author="Anonymous" w:id="12" w:date="2025-08-29T06:22:43Z"/>
          </w:sdtContent>
        </w:sdt>
      </w:p>
    </w:sdtContent>
  </w:sdt>
  <w:sdt>
    <w:sdtPr>
      <w:id w:val="58075855"/>
      <w:tag w:val="goog_rdk_2369"/>
    </w:sdtPr>
    <w:sdtContent>
      <w:p w:rsidR="00000000" w:rsidDel="00000000" w:rsidP="00000000" w:rsidRDefault="00000000" w:rsidRPr="00000000" w14:paraId="000002A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37848193"/>
            <w:tag w:val="goog_rdk_2367"/>
          </w:sdtPr>
          <w:sdtContent>
            <w:ins w:author="Anonymous" w:id="12" w:date="2025-08-29T06:22:43Z"/>
            <w:sdt>
              <w:sdtPr>
                <w:id w:val="-986142153"/>
                <w:tag w:val="goog_rdk_2368"/>
              </w:sdtPr>
              <w:sdtContent>
                <w:ins w:author="Anonymous" w:id="12" w:date="2025-08-29T06:22:43Z">
                  <w:r w:rsidDel="00000000" w:rsidR="00000000" w:rsidRPr="00000000">
                    <w:rPr>
                      <w:rtl w:val="0"/>
                    </w:rPr>
                  </w:r>
                </w:ins>
              </w:sdtContent>
            </w:sdt>
            <w:ins w:author="Anonymous" w:id="12" w:date="2025-08-29T06:22:43Z"/>
          </w:sdtContent>
        </w:sdt>
      </w:p>
    </w:sdtContent>
  </w:sdt>
  <w:sdt>
    <w:sdtPr>
      <w:id w:val="-736974174"/>
      <w:tag w:val="goog_rdk_2372"/>
    </w:sdtPr>
    <w:sdtContent>
      <w:p w:rsidR="00000000" w:rsidDel="00000000" w:rsidP="00000000" w:rsidRDefault="00000000" w:rsidRPr="00000000" w14:paraId="000002A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25636221"/>
            <w:tag w:val="goog_rdk_2370"/>
          </w:sdtPr>
          <w:sdtContent>
            <w:ins w:author="Anonymous" w:id="12" w:date="2025-08-29T06:22:43Z"/>
            <w:sdt>
              <w:sdtPr>
                <w:id w:val="-301276541"/>
                <w:tag w:val="goog_rdk_2371"/>
              </w:sdtPr>
              <w:sdtContent>
                <w:ins w:author="Anonymous" w:id="12" w:date="2025-08-29T06:22:43Z">
                  <w:r w:rsidDel="00000000" w:rsidR="00000000" w:rsidRPr="00000000">
                    <w:rPr>
                      <w:rtl w:val="0"/>
                    </w:rPr>
                  </w:r>
                </w:ins>
              </w:sdtContent>
            </w:sdt>
            <w:ins w:author="Anonymous" w:id="12" w:date="2025-08-29T06:22:43Z"/>
          </w:sdtContent>
        </w:sdt>
      </w:p>
    </w:sdtContent>
  </w:sdt>
  <w:sdt>
    <w:sdtPr>
      <w:id w:val="676534198"/>
      <w:tag w:val="goog_rdk_2375"/>
    </w:sdtPr>
    <w:sdtContent>
      <w:p w:rsidR="00000000" w:rsidDel="00000000" w:rsidP="00000000" w:rsidRDefault="00000000" w:rsidRPr="00000000" w14:paraId="000002A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00464915"/>
            <w:tag w:val="goog_rdk_2373"/>
          </w:sdtPr>
          <w:sdtContent>
            <w:ins w:author="Anonymous" w:id="12" w:date="2025-08-29T06:22:43Z"/>
            <w:sdt>
              <w:sdtPr>
                <w:id w:val="-1417333572"/>
                <w:tag w:val="goog_rdk_237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 patient uses the system to understand the interaction details and get safe dosage recommendations for their medications.</w:t>
                  </w:r>
                </w:ins>
              </w:sdtContent>
            </w:sdt>
            <w:ins w:author="Anonymous" w:id="12" w:date="2025-08-29T06:22:43Z"/>
          </w:sdtContent>
        </w:sdt>
      </w:p>
    </w:sdtContent>
  </w:sdt>
  <w:sdt>
    <w:sdtPr>
      <w:id w:val="864444044"/>
      <w:tag w:val="goog_rdk_2378"/>
    </w:sdtPr>
    <w:sdtContent>
      <w:p w:rsidR="00000000" w:rsidDel="00000000" w:rsidP="00000000" w:rsidRDefault="00000000" w:rsidRPr="00000000" w14:paraId="000002A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5372250"/>
            <w:tag w:val="goog_rdk_2376"/>
          </w:sdtPr>
          <w:sdtContent>
            <w:ins w:author="Anonymous" w:id="12" w:date="2025-08-29T06:22:43Z"/>
            <w:sdt>
              <w:sdtPr>
                <w:id w:val="1071642497"/>
                <w:tag w:val="goog_rdk_2377"/>
              </w:sdtPr>
              <w:sdtContent>
                <w:ins w:author="Anonymous" w:id="12" w:date="2025-08-29T06:22:43Z">
                  <w:r w:rsidDel="00000000" w:rsidR="00000000" w:rsidRPr="00000000">
                    <w:rPr>
                      <w:rtl w:val="0"/>
                    </w:rPr>
                  </w:r>
                </w:ins>
              </w:sdtContent>
            </w:sdt>
            <w:ins w:author="Anonymous" w:id="12" w:date="2025-08-29T06:22:43Z"/>
          </w:sdtContent>
        </w:sdt>
      </w:p>
    </w:sdtContent>
  </w:sdt>
  <w:sdt>
    <w:sdtPr>
      <w:id w:val="-410042976"/>
      <w:tag w:val="goog_rdk_2381"/>
    </w:sdtPr>
    <w:sdtContent>
      <w:p w:rsidR="00000000" w:rsidDel="00000000" w:rsidP="00000000" w:rsidRDefault="00000000" w:rsidRPr="00000000" w14:paraId="000002A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60623504"/>
            <w:tag w:val="goog_rdk_2379"/>
          </w:sdtPr>
          <w:sdtContent>
            <w:ins w:author="Anonymous" w:id="12" w:date="2025-08-29T06:22:43Z"/>
            <w:sdt>
              <w:sdtPr>
                <w:id w:val="1653021811"/>
                <w:tag w:val="goog_rdk_2380"/>
              </w:sdtPr>
              <w:sdtContent>
                <w:ins w:author="Anonymous" w:id="12" w:date="2025-08-29T06:22:43Z">
                  <w:r w:rsidDel="00000000" w:rsidR="00000000" w:rsidRPr="00000000">
                    <w:rPr>
                      <w:rtl w:val="0"/>
                    </w:rPr>
                  </w:r>
                </w:ins>
              </w:sdtContent>
            </w:sdt>
            <w:ins w:author="Anonymous" w:id="12" w:date="2025-08-29T06:22:43Z"/>
          </w:sdtContent>
        </w:sdt>
      </w:p>
    </w:sdtContent>
  </w:sdt>
  <w:sdt>
    <w:sdtPr>
      <w:id w:val="1606218794"/>
      <w:tag w:val="goog_rdk_2384"/>
    </w:sdtPr>
    <w:sdtContent>
      <w:p w:rsidR="00000000" w:rsidDel="00000000" w:rsidP="00000000" w:rsidRDefault="00000000" w:rsidRPr="00000000" w14:paraId="000002A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75112585"/>
            <w:tag w:val="goog_rdk_2382"/>
          </w:sdtPr>
          <w:sdtContent>
            <w:ins w:author="Anonymous" w:id="12" w:date="2025-08-29T06:22:43Z"/>
            <w:sdt>
              <w:sdtPr>
                <w:id w:val="-1256394108"/>
                <w:tag w:val="goog_rdk_2383"/>
              </w:sdtPr>
              <w:sdtContent>
                <w:ins w:author="Anonymous" w:id="12" w:date="2025-08-29T06:22:43Z">
                  <w:r w:rsidDel="00000000" w:rsidR="00000000" w:rsidRPr="00000000">
                    <w:rPr>
                      <w:rtl w:val="0"/>
                    </w:rPr>
                  </w:r>
                </w:ins>
              </w:sdtContent>
            </w:sdt>
            <w:ins w:author="Anonymous" w:id="12" w:date="2025-08-29T06:22:43Z"/>
          </w:sdtContent>
        </w:sdt>
      </w:p>
    </w:sdtContent>
  </w:sdt>
  <w:sdt>
    <w:sdtPr>
      <w:id w:val="-207929463"/>
      <w:tag w:val="goog_rdk_2387"/>
    </w:sdtPr>
    <w:sdtContent>
      <w:p w:rsidR="00000000" w:rsidDel="00000000" w:rsidP="00000000" w:rsidRDefault="00000000" w:rsidRPr="00000000" w14:paraId="000002A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69805905"/>
            <w:tag w:val="goog_rdk_2385"/>
          </w:sdtPr>
          <w:sdtContent>
            <w:ins w:author="Anonymous" w:id="12" w:date="2025-08-29T06:22:43Z"/>
            <w:sdt>
              <w:sdtPr>
                <w:id w:val="-1029750684"/>
                <w:tag w:val="goog_rdk_2386"/>
              </w:sdtPr>
              <w:sdtContent>
                <w:ins w:author="Anonymous" w:id="12" w:date="2025-08-29T06:22:43Z">
                  <w:r w:rsidDel="00000000" w:rsidR="00000000" w:rsidRPr="00000000">
                    <w:rPr>
                      <w:rtl w:val="0"/>
                    </w:rPr>
                  </w:r>
                </w:ins>
              </w:sdtContent>
            </w:sdt>
            <w:ins w:author="Anonymous" w:id="12" w:date="2025-08-29T06:22:43Z"/>
          </w:sdtContent>
        </w:sdt>
      </w:p>
    </w:sdtContent>
  </w:sdt>
  <w:sdt>
    <w:sdtPr>
      <w:id w:val="458468469"/>
      <w:tag w:val="goog_rdk_2390"/>
    </w:sdtPr>
    <w:sdtContent>
      <w:p w:rsidR="00000000" w:rsidDel="00000000" w:rsidP="00000000" w:rsidRDefault="00000000" w:rsidRPr="00000000" w14:paraId="000002B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95975924"/>
            <w:tag w:val="goog_rdk_2388"/>
          </w:sdtPr>
          <w:sdtContent>
            <w:ins w:author="Anonymous" w:id="12" w:date="2025-08-29T06:22:43Z"/>
            <w:sdt>
              <w:sdtPr>
                <w:id w:val="-1398233275"/>
                <w:tag w:val="goog_rdk_2389"/>
              </w:sdtPr>
              <w:sdtContent>
                <w:ins w:author="Anonymous" w:id="12" w:date="2025-08-29T06:22:43Z">
                  <w:r w:rsidDel="00000000" w:rsidR="00000000" w:rsidRPr="00000000">
                    <w:rPr>
                      <w:rtl w:val="0"/>
                    </w:rPr>
                  </w:r>
                </w:ins>
              </w:sdtContent>
            </w:sdt>
            <w:ins w:author="Anonymous" w:id="12" w:date="2025-08-29T06:22:43Z"/>
          </w:sdtContent>
        </w:sdt>
      </w:p>
    </w:sdtContent>
  </w:sdt>
  <w:sdt>
    <w:sdtPr>
      <w:id w:val="679096825"/>
      <w:tag w:val="goog_rdk_2393"/>
    </w:sdtPr>
    <w:sdtContent>
      <w:p w:rsidR="00000000" w:rsidDel="00000000" w:rsidP="00000000" w:rsidRDefault="00000000" w:rsidRPr="00000000" w14:paraId="000002B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19531972"/>
            <w:tag w:val="goog_rdk_2391"/>
          </w:sdtPr>
          <w:sdtContent>
            <w:ins w:author="Anonymous" w:id="12" w:date="2025-08-29T06:22:43Z"/>
            <w:sdt>
              <w:sdtPr>
                <w:id w:val="1879596236"/>
                <w:tag w:val="goog_rdk_2392"/>
              </w:sdtPr>
              <w:sdtContent>
                <w:ins w:author="Anonymous" w:id="12" w:date="2025-08-29T06:22:43Z">
                  <w:r w:rsidDel="00000000" w:rsidR="00000000" w:rsidRPr="00000000">
                    <w:rPr>
                      <w:rtl w:val="0"/>
                    </w:rPr>
                  </w:r>
                </w:ins>
              </w:sdtContent>
            </w:sdt>
            <w:ins w:author="Anonymous" w:id="12" w:date="2025-08-29T06:22:43Z"/>
          </w:sdtContent>
        </w:sdt>
      </w:p>
    </w:sdtContent>
  </w:sdt>
  <w:sdt>
    <w:sdtPr>
      <w:id w:val="-1755372947"/>
      <w:tag w:val="goog_rdk_2396"/>
    </w:sdtPr>
    <w:sdtContent>
      <w:p w:rsidR="00000000" w:rsidDel="00000000" w:rsidP="00000000" w:rsidRDefault="00000000" w:rsidRPr="00000000" w14:paraId="000002B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09047011"/>
            <w:tag w:val="goog_rdk_2394"/>
          </w:sdtPr>
          <w:sdtContent>
            <w:ins w:author="Anonymous" w:id="12" w:date="2025-08-29T06:22:43Z"/>
            <w:sdt>
              <w:sdtPr>
                <w:id w:val="-685101316"/>
                <w:tag w:val="goog_rdk_2395"/>
              </w:sdtPr>
              <w:sdtContent>
                <w:ins w:author="Anonymous" w:id="12" w:date="2025-08-29T06:22:43Z">
                  <w:r w:rsidDel="00000000" w:rsidR="00000000" w:rsidRPr="00000000">
                    <w:rPr>
                      <w:rtl w:val="0"/>
                    </w:rPr>
                  </w:r>
                </w:ins>
              </w:sdtContent>
            </w:sdt>
            <w:ins w:author="Anonymous" w:id="12" w:date="2025-08-29T06:22:43Z"/>
          </w:sdtContent>
        </w:sdt>
      </w:p>
    </w:sdtContent>
  </w:sdt>
  <w:sdt>
    <w:sdtPr>
      <w:id w:val="1715497332"/>
      <w:tag w:val="goog_rdk_2399"/>
    </w:sdtPr>
    <w:sdtContent>
      <w:p w:rsidR="00000000" w:rsidDel="00000000" w:rsidP="00000000" w:rsidRDefault="00000000" w:rsidRPr="00000000" w14:paraId="000002B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0127162"/>
            <w:tag w:val="goog_rdk_2397"/>
          </w:sdtPr>
          <w:sdtContent>
            <w:ins w:author="Anonymous" w:id="12" w:date="2025-08-29T06:22:43Z"/>
            <w:sdt>
              <w:sdtPr>
                <w:id w:val="-972498017"/>
                <w:tag w:val="goog_rdk_2398"/>
              </w:sdtPr>
              <w:sdtContent>
                <w:ins w:author="Anonymous" w:id="12" w:date="2025-08-29T06:22:43Z">
                  <w:r w:rsidDel="00000000" w:rsidR="00000000" w:rsidRPr="00000000">
                    <w:rPr>
                      <w:rtl w:val="0"/>
                    </w:rPr>
                  </w:r>
                </w:ins>
              </w:sdtContent>
            </w:sdt>
            <w:ins w:author="Anonymous" w:id="12" w:date="2025-08-29T06:22:43Z"/>
          </w:sdtContent>
        </w:sdt>
      </w:p>
    </w:sdtContent>
  </w:sdt>
  <w:sdt>
    <w:sdtPr>
      <w:id w:val="1895045620"/>
      <w:tag w:val="goog_rdk_2402"/>
    </w:sdtPr>
    <w:sdtContent>
      <w:p w:rsidR="00000000" w:rsidDel="00000000" w:rsidP="00000000" w:rsidRDefault="00000000" w:rsidRPr="00000000" w14:paraId="000002B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4328491"/>
            <w:tag w:val="goog_rdk_2400"/>
          </w:sdtPr>
          <w:sdtContent>
            <w:ins w:author="Anonymous" w:id="12" w:date="2025-08-29T06:22:43Z"/>
            <w:sdt>
              <w:sdtPr>
                <w:id w:val="-2002471050"/>
                <w:tag w:val="goog_rdk_240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Installation guide: </w:t>
                  </w:r>
                </w:ins>
              </w:sdtContent>
            </w:sdt>
            <w:ins w:author="Anonymous" w:id="12" w:date="2025-08-29T06:22:43Z"/>
          </w:sdtContent>
        </w:sdt>
      </w:p>
    </w:sdtContent>
  </w:sdt>
  <w:sdt>
    <w:sdtPr>
      <w:id w:val="1223052558"/>
      <w:tag w:val="goog_rdk_2405"/>
    </w:sdtPr>
    <w:sdtContent>
      <w:p w:rsidR="00000000" w:rsidDel="00000000" w:rsidP="00000000" w:rsidRDefault="00000000" w:rsidRPr="00000000" w14:paraId="000002B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75604473"/>
            <w:tag w:val="goog_rdk_2403"/>
          </w:sdtPr>
          <w:sdtContent>
            <w:ins w:author="Anonymous" w:id="12" w:date="2025-08-29T06:22:43Z"/>
            <w:sdt>
              <w:sdtPr>
                <w:id w:val="842572546"/>
                <w:tag w:val="goog_rdk_2404"/>
              </w:sdtPr>
              <w:sdtContent>
                <w:ins w:author="Anonymous" w:id="12" w:date="2025-08-29T06:22:43Z">
                  <w:r w:rsidDel="00000000" w:rsidR="00000000" w:rsidRPr="00000000">
                    <w:rPr>
                      <w:rtl w:val="0"/>
                    </w:rPr>
                  </w:r>
                </w:ins>
              </w:sdtContent>
            </w:sdt>
            <w:ins w:author="Anonymous" w:id="12" w:date="2025-08-29T06:22:43Z"/>
          </w:sdtContent>
        </w:sdt>
      </w:p>
    </w:sdtContent>
  </w:sdt>
  <w:sdt>
    <w:sdtPr>
      <w:id w:val="1652838474"/>
      <w:tag w:val="goog_rdk_2408"/>
    </w:sdtPr>
    <w:sdtContent>
      <w:p w:rsidR="00000000" w:rsidDel="00000000" w:rsidP="00000000" w:rsidRDefault="00000000" w:rsidRPr="00000000" w14:paraId="000002B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1209674"/>
            <w:tag w:val="goog_rdk_2406"/>
          </w:sdtPr>
          <w:sdtContent>
            <w:ins w:author="Anonymous" w:id="12" w:date="2025-08-29T06:22:43Z"/>
            <w:sdt>
              <w:sdtPr>
                <w:id w:val="-391687193"/>
                <w:tag w:val="goog_rdk_2407"/>
              </w:sdtPr>
              <w:sdtContent>
                <w:ins w:author="Anonymous" w:id="12" w:date="2025-08-29T06:22:43Z">
                  <w:r w:rsidDel="00000000" w:rsidR="00000000" w:rsidRPr="00000000">
                    <w:rPr>
                      <w:rtl w:val="0"/>
                    </w:rPr>
                  </w:r>
                </w:ins>
              </w:sdtContent>
            </w:sdt>
            <w:ins w:author="Anonymous" w:id="12" w:date="2025-08-29T06:22:43Z"/>
          </w:sdtContent>
        </w:sdt>
      </w:p>
    </w:sdtContent>
  </w:sdt>
  <w:sdt>
    <w:sdtPr>
      <w:id w:val="-1167121177"/>
      <w:tag w:val="goog_rdk_2411"/>
    </w:sdtPr>
    <w:sdtContent>
      <w:p w:rsidR="00000000" w:rsidDel="00000000" w:rsidP="00000000" w:rsidRDefault="00000000" w:rsidRPr="00000000" w14:paraId="000002B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8024139"/>
            <w:tag w:val="goog_rdk_2409"/>
          </w:sdtPr>
          <w:sdtContent>
            <w:ins w:author="Anonymous" w:id="12" w:date="2025-08-29T06:22:43Z"/>
            <w:sdt>
              <w:sdtPr>
                <w:id w:val="752543728"/>
                <w:tag w:val="goog_rdk_241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Verify installation: python --version</w:t>
                  </w:r>
                </w:ins>
              </w:sdtContent>
            </w:sdt>
            <w:ins w:author="Anonymous" w:id="12" w:date="2025-08-29T06:22:43Z"/>
          </w:sdtContent>
        </w:sdt>
      </w:p>
    </w:sdtContent>
  </w:sdt>
  <w:sdt>
    <w:sdtPr>
      <w:id w:val="1175407711"/>
      <w:tag w:val="goog_rdk_2414"/>
    </w:sdtPr>
    <w:sdtContent>
      <w:p w:rsidR="00000000" w:rsidDel="00000000" w:rsidP="00000000" w:rsidRDefault="00000000" w:rsidRPr="00000000" w14:paraId="000002B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1751102"/>
            <w:tag w:val="goog_rdk_2412"/>
          </w:sdtPr>
          <w:sdtContent>
            <w:ins w:author="Anonymous" w:id="12" w:date="2025-08-29T06:22:43Z"/>
            <w:sdt>
              <w:sdtPr>
                <w:id w:val="-837759557"/>
                <w:tag w:val="goog_rdk_2413"/>
              </w:sdtPr>
              <w:sdtContent>
                <w:ins w:author="Anonymous" w:id="12" w:date="2025-08-29T06:22:43Z">
                  <w:r w:rsidDel="00000000" w:rsidR="00000000" w:rsidRPr="00000000">
                    <w:rPr>
                      <w:rtl w:val="0"/>
                    </w:rPr>
                  </w:r>
                </w:ins>
              </w:sdtContent>
            </w:sdt>
            <w:ins w:author="Anonymous" w:id="12" w:date="2025-08-29T06:22:43Z"/>
          </w:sdtContent>
        </w:sdt>
      </w:p>
    </w:sdtContent>
  </w:sdt>
  <w:sdt>
    <w:sdtPr>
      <w:id w:val="-1671173706"/>
      <w:tag w:val="goog_rdk_2417"/>
    </w:sdtPr>
    <w:sdtContent>
      <w:p w:rsidR="00000000" w:rsidDel="00000000" w:rsidP="00000000" w:rsidRDefault="00000000" w:rsidRPr="00000000" w14:paraId="000002B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33797142"/>
            <w:tag w:val="goog_rdk_2415"/>
          </w:sdtPr>
          <w:sdtContent>
            <w:ins w:author="Anonymous" w:id="12" w:date="2025-08-29T06:22:43Z"/>
            <w:sdt>
              <w:sdtPr>
                <w:id w:val="994835139"/>
                <w:tag w:val="goog_rdk_2416"/>
              </w:sdtPr>
              <w:sdtContent>
                <w:ins w:author="Anonymous" w:id="12" w:date="2025-08-29T06:22:43Z">
                  <w:r w:rsidDel="00000000" w:rsidR="00000000" w:rsidRPr="00000000">
                    <w:rPr>
                      <w:rtl w:val="0"/>
                    </w:rPr>
                  </w:r>
                </w:ins>
              </w:sdtContent>
            </w:sdt>
            <w:ins w:author="Anonymous" w:id="12" w:date="2025-08-29T06:22:43Z"/>
          </w:sdtContent>
        </w:sdt>
      </w:p>
    </w:sdtContent>
  </w:sdt>
  <w:sdt>
    <w:sdtPr>
      <w:id w:val="1160195451"/>
      <w:tag w:val="goog_rdk_2420"/>
    </w:sdtPr>
    <w:sdtContent>
      <w:p w:rsidR="00000000" w:rsidDel="00000000" w:rsidP="00000000" w:rsidRDefault="00000000" w:rsidRPr="00000000" w14:paraId="000002B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42377512"/>
            <w:tag w:val="goog_rdk_2418"/>
          </w:sdtPr>
          <w:sdtContent>
            <w:ins w:author="Anonymous" w:id="12" w:date="2025-08-29T06:22:43Z"/>
            <w:sdt>
              <w:sdtPr>
                <w:id w:val="1399288389"/>
                <w:tag w:val="goog_rdk_241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Official docs: FastAPI</w:t>
                  </w:r>
                </w:ins>
              </w:sdtContent>
            </w:sdt>
            <w:ins w:author="Anonymous" w:id="12" w:date="2025-08-29T06:22:43Z"/>
          </w:sdtContent>
        </w:sdt>
      </w:p>
    </w:sdtContent>
  </w:sdt>
  <w:sdt>
    <w:sdtPr>
      <w:id w:val="94508420"/>
      <w:tag w:val="goog_rdk_2423"/>
    </w:sdtPr>
    <w:sdtContent>
      <w:p w:rsidR="00000000" w:rsidDel="00000000" w:rsidP="00000000" w:rsidRDefault="00000000" w:rsidRPr="00000000" w14:paraId="000002B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325105"/>
            <w:tag w:val="goog_rdk_2421"/>
          </w:sdtPr>
          <w:sdtContent>
            <w:ins w:author="Anonymous" w:id="12" w:date="2025-08-29T06:22:43Z"/>
            <w:sdt>
              <w:sdtPr>
                <w:id w:val="-1451025768"/>
                <w:tag w:val="goog_rdk_242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with pip install fastapi</w:t>
                  </w:r>
                </w:ins>
              </w:sdtContent>
            </w:sdt>
            <w:ins w:author="Anonymous" w:id="12" w:date="2025-08-29T06:22:43Z"/>
          </w:sdtContent>
        </w:sdt>
      </w:p>
    </w:sdtContent>
  </w:sdt>
  <w:sdt>
    <w:sdtPr>
      <w:id w:val="1405713526"/>
      <w:tag w:val="goog_rdk_2426"/>
    </w:sdtPr>
    <w:sdtContent>
      <w:p w:rsidR="00000000" w:rsidDel="00000000" w:rsidP="00000000" w:rsidRDefault="00000000" w:rsidRPr="00000000" w14:paraId="000002B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86154686"/>
            <w:tag w:val="goog_rdk_2424"/>
          </w:sdtPr>
          <w:sdtContent>
            <w:ins w:author="Anonymous" w:id="12" w:date="2025-08-29T06:22:43Z"/>
            <w:sdt>
              <w:sdtPr>
                <w:id w:val="1891951886"/>
                <w:tag w:val="goog_rdk_242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ins>
              </w:sdtContent>
            </w:sdt>
            <w:ins w:author="Anonymous" w:id="12" w:date="2025-08-29T06:22:43Z"/>
          </w:sdtContent>
        </w:sdt>
      </w:p>
    </w:sdtContent>
  </w:sdt>
  <w:sdt>
    <w:sdtPr>
      <w:id w:val="-780241679"/>
      <w:tag w:val="goog_rdk_2429"/>
    </w:sdtPr>
    <w:sdtContent>
      <w:p w:rsidR="00000000" w:rsidDel="00000000" w:rsidP="00000000" w:rsidRDefault="00000000" w:rsidRPr="00000000" w14:paraId="000002B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8453898"/>
            <w:tag w:val="goog_rdk_2427"/>
          </w:sdtPr>
          <w:sdtContent>
            <w:ins w:author="Anonymous" w:id="12" w:date="2025-08-29T06:22:43Z"/>
            <w:sdt>
              <w:sdtPr>
                <w:id w:val="-408403183"/>
                <w:tag w:val="goog_rdk_2428"/>
              </w:sdtPr>
              <w:sdtContent>
                <w:ins w:author="Anonymous" w:id="12" w:date="2025-08-29T06:22:43Z">
                  <w:r w:rsidDel="00000000" w:rsidR="00000000" w:rsidRPr="00000000">
                    <w:rPr>
                      <w:rtl w:val="0"/>
                    </w:rPr>
                  </w:r>
                </w:ins>
              </w:sdtContent>
            </w:sdt>
            <w:ins w:author="Anonymous" w:id="12" w:date="2025-08-29T06:22:43Z"/>
          </w:sdtContent>
        </w:sdt>
      </w:p>
    </w:sdtContent>
  </w:sdt>
  <w:sdt>
    <w:sdtPr>
      <w:id w:val="1393294246"/>
      <w:tag w:val="goog_rdk_2432"/>
    </w:sdtPr>
    <w:sdtContent>
      <w:p w:rsidR="00000000" w:rsidDel="00000000" w:rsidP="00000000" w:rsidRDefault="00000000" w:rsidRPr="00000000" w14:paraId="000002B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24226680"/>
            <w:tag w:val="goog_rdk_2430"/>
          </w:sdtPr>
          <w:sdtContent>
            <w:ins w:author="Anonymous" w:id="12" w:date="2025-08-29T06:22:43Z"/>
            <w:sdt>
              <w:sdtPr>
                <w:id w:val="676720243"/>
                <w:tag w:val="goog_rdk_243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Official docs: Streamlit</w:t>
                  </w:r>
                </w:ins>
              </w:sdtContent>
            </w:sdt>
            <w:ins w:author="Anonymous" w:id="12" w:date="2025-08-29T06:22:43Z"/>
          </w:sdtContent>
        </w:sdt>
      </w:p>
    </w:sdtContent>
  </w:sdt>
  <w:sdt>
    <w:sdtPr>
      <w:id w:val="2101081110"/>
      <w:tag w:val="goog_rdk_2435"/>
    </w:sdtPr>
    <w:sdtContent>
      <w:p w:rsidR="00000000" w:rsidDel="00000000" w:rsidP="00000000" w:rsidRDefault="00000000" w:rsidRPr="00000000" w14:paraId="000002B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9744060"/>
            <w:tag w:val="goog_rdk_2433"/>
          </w:sdtPr>
          <w:sdtContent>
            <w:ins w:author="Anonymous" w:id="12" w:date="2025-08-29T06:22:43Z"/>
            <w:sdt>
              <w:sdtPr>
                <w:id w:val="-1195508374"/>
                <w:tag w:val="goog_rdk_243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with pip install streamlit</w:t>
                  </w:r>
                </w:ins>
              </w:sdtContent>
            </w:sdt>
            <w:ins w:author="Anonymous" w:id="12" w:date="2025-08-29T06:22:43Z"/>
          </w:sdtContent>
        </w:sdt>
      </w:p>
    </w:sdtContent>
  </w:sdt>
  <w:sdt>
    <w:sdtPr>
      <w:id w:val="2023585475"/>
      <w:tag w:val="goog_rdk_2438"/>
    </w:sdtPr>
    <w:sdtContent>
      <w:p w:rsidR="00000000" w:rsidDel="00000000" w:rsidP="00000000" w:rsidRDefault="00000000" w:rsidRPr="00000000" w14:paraId="000002C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75899464"/>
            <w:tag w:val="goog_rdk_2436"/>
          </w:sdtPr>
          <w:sdtContent>
            <w:ins w:author="Anonymous" w:id="12" w:date="2025-08-29T06:22:43Z"/>
            <w:sdt>
              <w:sdtPr>
                <w:id w:val="309218226"/>
                <w:tag w:val="goog_rdk_243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(for samant/medical-ner model)</w:t>
                  </w:r>
                </w:ins>
              </w:sdtContent>
            </w:sdt>
            <w:ins w:author="Anonymous" w:id="12" w:date="2025-08-29T06:22:43Z"/>
          </w:sdtContent>
        </w:sdt>
      </w:p>
    </w:sdtContent>
  </w:sdt>
  <w:sdt>
    <w:sdtPr>
      <w:id w:val="-1864994496"/>
      <w:tag w:val="goog_rdk_2441"/>
    </w:sdtPr>
    <w:sdtContent>
      <w:p w:rsidR="00000000" w:rsidDel="00000000" w:rsidP="00000000" w:rsidRDefault="00000000" w:rsidRPr="00000000" w14:paraId="000002C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64141511"/>
            <w:tag w:val="goog_rdk_2439"/>
          </w:sdtPr>
          <w:sdtContent>
            <w:ins w:author="Anonymous" w:id="12" w:date="2025-08-29T06:22:43Z"/>
            <w:sdt>
              <w:sdtPr>
                <w:id w:val="-1621151845"/>
                <w:tag w:val="goog_rdk_244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at </w:t>
                  </w:r>
                </w:ins>
              </w:sdtContent>
            </w:sdt>
            <w:ins w:author="Anonymous" w:id="12" w:date="2025-08-29T06:22:43Z"/>
          </w:sdtContent>
        </w:sdt>
      </w:p>
    </w:sdtContent>
  </w:sdt>
  <w:sdt>
    <w:sdtPr>
      <w:id w:val="-669347194"/>
      <w:tag w:val="goog_rdk_2444"/>
    </w:sdtPr>
    <w:sdtContent>
      <w:p w:rsidR="00000000" w:rsidDel="00000000" w:rsidP="00000000" w:rsidRDefault="00000000" w:rsidRPr="00000000" w14:paraId="000002C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8477128"/>
            <w:tag w:val="goog_rdk_2442"/>
          </w:sdtPr>
          <w:sdtContent>
            <w:ins w:author="Anonymous" w:id="12" w:date="2025-08-29T06:22:43Z"/>
            <w:sdt>
              <w:sdtPr>
                <w:id w:val="1446019140"/>
                <w:tag w:val="goog_rdk_2443"/>
              </w:sdtPr>
              <w:sdtContent>
                <w:ins w:author="Anonymous" w:id="12" w:date="2025-08-29T06:22:43Z">
                  <w:r w:rsidDel="00000000" w:rsidR="00000000" w:rsidRPr="00000000">
                    <w:rPr>
                      <w:rtl w:val="0"/>
                    </w:rPr>
                  </w:r>
                </w:ins>
              </w:sdtContent>
            </w:sdt>
            <w:ins w:author="Anonymous" w:id="12" w:date="2025-08-29T06:22:43Z"/>
          </w:sdtContent>
        </w:sdt>
      </w:p>
    </w:sdtContent>
  </w:sdt>
  <w:sdt>
    <w:sdtPr>
      <w:id w:val="270633980"/>
      <w:tag w:val="goog_rdk_2447"/>
    </w:sdtPr>
    <w:sdtContent>
      <w:p w:rsidR="00000000" w:rsidDel="00000000" w:rsidP="00000000" w:rsidRDefault="00000000" w:rsidRPr="00000000" w14:paraId="000002C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99057654"/>
            <w:tag w:val="goog_rdk_2445"/>
          </w:sdtPr>
          <w:sdtContent>
            <w:ins w:author="Anonymous" w:id="12" w:date="2025-08-29T06:22:43Z"/>
            <w:sdt>
              <w:sdtPr>
                <w:id w:val="898690429"/>
                <w:tag w:val="goog_rdk_2446"/>
              </w:sdtPr>
              <w:sdtContent>
                <w:ins w:author="Anonymous" w:id="12" w:date="2025-08-29T06:22:43Z">
                  <w:r w:rsidDel="00000000" w:rsidR="00000000" w:rsidRPr="00000000">
                    <w:rPr>
                      <w:rtl w:val="0"/>
                    </w:rPr>
                  </w:r>
                </w:ins>
              </w:sdtContent>
            </w:sdt>
            <w:ins w:author="Anonymous" w:id="12" w:date="2025-08-29T06:22:43Z"/>
          </w:sdtContent>
        </w:sdt>
      </w:p>
    </w:sdtContent>
  </w:sdt>
  <w:sdt>
    <w:sdtPr>
      <w:id w:val="724999368"/>
      <w:tag w:val="goog_rdk_2450"/>
    </w:sdtPr>
    <w:sdtContent>
      <w:p w:rsidR="00000000" w:rsidDel="00000000" w:rsidP="00000000" w:rsidRDefault="00000000" w:rsidRPr="00000000" w14:paraId="000002C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30939155"/>
            <w:tag w:val="goog_rdk_2448"/>
          </w:sdtPr>
          <w:sdtContent>
            <w:ins w:author="Anonymous" w:id="12" w:date="2025-08-29T06:22:43Z"/>
            <w:sdt>
              <w:sdtPr>
                <w:id w:val="1539941428"/>
                <w:tag w:val="goog_rdk_244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Obtain API key to extract drug names and dosages</w:t>
                  </w:r>
                </w:ins>
              </w:sdtContent>
            </w:sdt>
            <w:ins w:author="Anonymous" w:id="12" w:date="2025-08-29T06:22:43Z"/>
          </w:sdtContent>
        </w:sdt>
      </w:p>
    </w:sdtContent>
  </w:sdt>
  <w:sdt>
    <w:sdtPr>
      <w:id w:val="-1321503624"/>
      <w:tag w:val="goog_rdk_2453"/>
    </w:sdtPr>
    <w:sdtContent>
      <w:p w:rsidR="00000000" w:rsidDel="00000000" w:rsidP="00000000" w:rsidRDefault="00000000" w:rsidRPr="00000000" w14:paraId="000002C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6494106"/>
            <w:tag w:val="goog_rdk_2451"/>
          </w:sdtPr>
          <w:sdtContent>
            <w:ins w:author="Anonymous" w:id="12" w:date="2025-08-29T06:22:43Z"/>
            <w:sdt>
              <w:sdtPr>
                <w:id w:val="1554532221"/>
                <w:tag w:val="goog_rdk_2452"/>
              </w:sdtPr>
              <w:sdtContent>
                <w:ins w:author="Anonymous" w:id="12" w:date="2025-08-29T06:22:43Z">
                  <w:r w:rsidDel="00000000" w:rsidR="00000000" w:rsidRPr="00000000">
                    <w:rPr>
                      <w:rtl w:val="0"/>
                    </w:rPr>
                  </w:r>
                </w:ins>
              </w:sdtContent>
            </w:sdt>
            <w:ins w:author="Anonymous" w:id="12" w:date="2025-08-29T06:22:43Z"/>
          </w:sdtContent>
        </w:sdt>
      </w:p>
    </w:sdtContent>
  </w:sdt>
  <w:sdt>
    <w:sdtPr>
      <w:id w:val="901274861"/>
      <w:tag w:val="goog_rdk_2456"/>
    </w:sdtPr>
    <w:sdtContent>
      <w:p w:rsidR="00000000" w:rsidDel="00000000" w:rsidP="00000000" w:rsidRDefault="00000000" w:rsidRPr="00000000" w14:paraId="000002C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86813457"/>
            <w:tag w:val="goog_rdk_2454"/>
          </w:sdtPr>
          <w:sdtContent>
            <w:ins w:author="Anonymous" w:id="12" w:date="2025-08-29T06:22:43Z"/>
            <w:sdt>
              <w:sdtPr>
                <w:id w:val="-985582340"/>
                <w:tag w:val="goog_rdk_2455"/>
              </w:sdtPr>
              <w:sdtContent>
                <w:ins w:author="Anonymous" w:id="12" w:date="2025-08-29T06:22:43Z">
                  <w:r w:rsidDel="00000000" w:rsidR="00000000" w:rsidRPr="00000000">
                    <w:rPr>
                      <w:rtl w:val="0"/>
                    </w:rPr>
                  </w:r>
                </w:ins>
              </w:sdtContent>
            </w:sdt>
            <w:ins w:author="Anonymous" w:id="12" w:date="2025-08-29T06:22:43Z"/>
          </w:sdtContent>
        </w:sdt>
      </w:p>
    </w:sdtContent>
  </w:sdt>
  <w:sdt>
    <w:sdtPr>
      <w:id w:val="-715932416"/>
      <w:tag w:val="goog_rdk_2459"/>
    </w:sdtPr>
    <w:sdtContent>
      <w:p w:rsidR="00000000" w:rsidDel="00000000" w:rsidP="00000000" w:rsidRDefault="00000000" w:rsidRPr="00000000" w14:paraId="000002C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7951255"/>
            <w:tag w:val="goog_rdk_2457"/>
          </w:sdtPr>
          <w:sdtContent>
            <w:ins w:author="Anonymous" w:id="12" w:date="2025-08-29T06:22:43Z"/>
            <w:sdt>
              <w:sdtPr>
                <w:id w:val="1917066237"/>
                <w:tag w:val="goog_rdk_245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at </w:t>
                  </w:r>
                </w:ins>
              </w:sdtContent>
            </w:sdt>
            <w:ins w:author="Anonymous" w:id="12" w:date="2025-08-29T06:22:43Z"/>
          </w:sdtContent>
        </w:sdt>
      </w:p>
    </w:sdtContent>
  </w:sdt>
  <w:sdt>
    <w:sdtPr>
      <w:id w:val="1649075042"/>
      <w:tag w:val="goog_rdk_2462"/>
    </w:sdtPr>
    <w:sdtContent>
      <w:p w:rsidR="00000000" w:rsidDel="00000000" w:rsidP="00000000" w:rsidRDefault="00000000" w:rsidRPr="00000000" w14:paraId="000002C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4168807"/>
            <w:tag w:val="goog_rdk_2460"/>
          </w:sdtPr>
          <w:sdtContent>
            <w:ins w:author="Anonymous" w:id="12" w:date="2025-08-29T06:22:43Z"/>
            <w:sdt>
              <w:sdtPr>
                <w:id w:val="2061296871"/>
                <w:tag w:val="goog_rdk_2461"/>
              </w:sdtPr>
              <w:sdtContent>
                <w:ins w:author="Anonymous" w:id="12" w:date="2025-08-29T06:22:43Z">
                  <w:r w:rsidDel="00000000" w:rsidR="00000000" w:rsidRPr="00000000">
                    <w:rPr>
                      <w:rtl w:val="0"/>
                    </w:rPr>
                  </w:r>
                </w:ins>
              </w:sdtContent>
            </w:sdt>
            <w:ins w:author="Anonymous" w:id="12" w:date="2025-08-29T06:22:43Z"/>
          </w:sdtContent>
        </w:sdt>
      </w:p>
    </w:sdtContent>
  </w:sdt>
  <w:sdt>
    <w:sdtPr>
      <w:id w:val="-2134497239"/>
      <w:tag w:val="goog_rdk_2465"/>
    </w:sdtPr>
    <w:sdtContent>
      <w:p w:rsidR="00000000" w:rsidDel="00000000" w:rsidP="00000000" w:rsidRDefault="00000000" w:rsidRPr="00000000" w14:paraId="000002C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15987603"/>
            <w:tag w:val="goog_rdk_2463"/>
          </w:sdtPr>
          <w:sdtContent>
            <w:ins w:author="Anonymous" w:id="12" w:date="2025-08-29T06:22:43Z"/>
            <w:sdt>
              <w:sdtPr>
                <w:id w:val="-145037774"/>
                <w:tag w:val="goog_rdk_2464"/>
              </w:sdtPr>
              <w:sdtContent>
                <w:ins w:author="Anonymous" w:id="12" w:date="2025-08-29T06:22:43Z">
                  <w:r w:rsidDel="00000000" w:rsidR="00000000" w:rsidRPr="00000000">
                    <w:rPr>
                      <w:rtl w:val="0"/>
                    </w:rPr>
                  </w:r>
                </w:ins>
              </w:sdtContent>
            </w:sdt>
            <w:ins w:author="Anonymous" w:id="12" w:date="2025-08-29T06:22:43Z"/>
          </w:sdtContent>
        </w:sdt>
      </w:p>
    </w:sdtContent>
  </w:sdt>
  <w:sdt>
    <w:sdtPr>
      <w:id w:val="1965185433"/>
      <w:tag w:val="goog_rdk_2468"/>
    </w:sdtPr>
    <w:sdtContent>
      <w:p w:rsidR="00000000" w:rsidDel="00000000" w:rsidP="00000000" w:rsidRDefault="00000000" w:rsidRPr="00000000" w14:paraId="000002C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56342982"/>
            <w:tag w:val="goog_rdk_2466"/>
          </w:sdtPr>
          <w:sdtContent>
            <w:ins w:author="Anonymous" w:id="12" w:date="2025-08-29T06:22:43Z"/>
            <w:sdt>
              <w:sdtPr>
                <w:id w:val="-669488120"/>
                <w:tag w:val="goog_rdk_246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Get API key and URL for NLP-based interaction understanding</w:t>
                  </w:r>
                </w:ins>
              </w:sdtContent>
            </w:sdt>
            <w:ins w:author="Anonymous" w:id="12" w:date="2025-08-29T06:22:43Z"/>
          </w:sdtContent>
        </w:sdt>
      </w:p>
    </w:sdtContent>
  </w:sdt>
  <w:sdt>
    <w:sdtPr>
      <w:id w:val="-813073724"/>
      <w:tag w:val="goog_rdk_2471"/>
    </w:sdtPr>
    <w:sdtContent>
      <w:p w:rsidR="00000000" w:rsidDel="00000000" w:rsidP="00000000" w:rsidRDefault="00000000" w:rsidRPr="00000000" w14:paraId="000002C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845763"/>
            <w:tag w:val="goog_rdk_2469"/>
          </w:sdtPr>
          <w:sdtContent>
            <w:ins w:author="Anonymous" w:id="12" w:date="2025-08-29T06:22:43Z"/>
            <w:sdt>
              <w:sdtPr>
                <w:id w:val="1448906425"/>
                <w:tag w:val="goog_rdk_2470"/>
              </w:sdtPr>
              <w:sdtContent>
                <w:ins w:author="Anonymous" w:id="12" w:date="2025-08-29T06:22:43Z">
                  <w:r w:rsidDel="00000000" w:rsidR="00000000" w:rsidRPr="00000000">
                    <w:rPr>
                      <w:rtl w:val="0"/>
                    </w:rPr>
                  </w:r>
                </w:ins>
              </w:sdtContent>
            </w:sdt>
            <w:ins w:author="Anonymous" w:id="12" w:date="2025-08-29T06:22:43Z"/>
          </w:sdtContent>
        </w:sdt>
      </w:p>
    </w:sdtContent>
  </w:sdt>
  <w:sdt>
    <w:sdtPr>
      <w:id w:val="1903481545"/>
      <w:tag w:val="goog_rdk_2474"/>
    </w:sdtPr>
    <w:sdtContent>
      <w:p w:rsidR="00000000" w:rsidDel="00000000" w:rsidP="00000000" w:rsidRDefault="00000000" w:rsidRPr="00000000" w14:paraId="000002C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86486703"/>
            <w:tag w:val="goog_rdk_2472"/>
          </w:sdtPr>
          <w:sdtContent>
            <w:ins w:author="Anonymous" w:id="12" w:date="2025-08-29T06:22:43Z"/>
            <w:sdt>
              <w:sdtPr>
                <w:id w:val="1177638890"/>
                <w:tag w:val="goog_rdk_2473"/>
              </w:sdtPr>
              <w:sdtContent>
                <w:ins w:author="Anonymous" w:id="12" w:date="2025-08-29T06:22:43Z">
                  <w:r w:rsidDel="00000000" w:rsidR="00000000" w:rsidRPr="00000000">
                    <w:rPr>
                      <w:rtl w:val="0"/>
                    </w:rPr>
                  </w:r>
                </w:ins>
              </w:sdtContent>
            </w:sdt>
            <w:ins w:author="Anonymous" w:id="12" w:date="2025-08-29T06:22:43Z"/>
          </w:sdtContent>
        </w:sdt>
      </w:p>
    </w:sdtContent>
  </w:sdt>
  <w:sdt>
    <w:sdtPr>
      <w:id w:val="-1561179501"/>
      <w:tag w:val="goog_rdk_2477"/>
    </w:sdtPr>
    <w:sdtContent>
      <w:p w:rsidR="00000000" w:rsidDel="00000000" w:rsidP="00000000" w:rsidRDefault="00000000" w:rsidRPr="00000000" w14:paraId="000002C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31078154"/>
            <w:tag w:val="goog_rdk_2475"/>
          </w:sdtPr>
          <w:sdtContent>
            <w:ins w:author="Anonymous" w:id="12" w:date="2025-08-29T06:22:43Z"/>
            <w:sdt>
              <w:sdtPr>
                <w:id w:val="-1251460339"/>
                <w:tag w:val="goog_rdk_247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Sign up for </w:t>
                  </w:r>
                </w:ins>
              </w:sdtContent>
            </w:sdt>
            <w:ins w:author="Anonymous" w:id="12" w:date="2025-08-29T06:22:43Z"/>
          </w:sdtContent>
        </w:sdt>
      </w:p>
    </w:sdtContent>
  </w:sdt>
  <w:sdt>
    <w:sdtPr>
      <w:id w:val="247929753"/>
      <w:tag w:val="goog_rdk_2480"/>
    </w:sdtPr>
    <w:sdtContent>
      <w:p w:rsidR="00000000" w:rsidDel="00000000" w:rsidP="00000000" w:rsidRDefault="00000000" w:rsidRPr="00000000" w14:paraId="000002C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73929446"/>
            <w:tag w:val="goog_rdk_2478"/>
          </w:sdtPr>
          <w:sdtContent>
            <w:ins w:author="Anonymous" w:id="12" w:date="2025-08-29T06:22:43Z"/>
            <w:sdt>
              <w:sdtPr>
                <w:id w:val="-783885600"/>
                <w:tag w:val="goog_rdk_2479"/>
              </w:sdtPr>
              <w:sdtContent>
                <w:ins w:author="Anonymous" w:id="12" w:date="2025-08-29T06:22:43Z">
                  <w:r w:rsidDel="00000000" w:rsidR="00000000" w:rsidRPr="00000000">
                    <w:rPr>
                      <w:rtl w:val="0"/>
                    </w:rPr>
                  </w:r>
                </w:ins>
              </w:sdtContent>
            </w:sdt>
            <w:ins w:author="Anonymous" w:id="12" w:date="2025-08-29T06:22:43Z"/>
          </w:sdtContent>
        </w:sdt>
      </w:p>
    </w:sdtContent>
  </w:sdt>
  <w:sdt>
    <w:sdtPr>
      <w:id w:val="-2050372068"/>
      <w:tag w:val="goog_rdk_2483"/>
    </w:sdtPr>
    <w:sdtContent>
      <w:p w:rsidR="00000000" w:rsidDel="00000000" w:rsidP="00000000" w:rsidRDefault="00000000" w:rsidRPr="00000000" w14:paraId="000002C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6835899"/>
            <w:tag w:val="goog_rdk_2481"/>
          </w:sdtPr>
          <w:sdtContent>
            <w:ins w:author="Anonymous" w:id="12" w:date="2025-08-29T06:22:43Z"/>
            <w:sdt>
              <w:sdtPr>
                <w:id w:val="26615530"/>
                <w:tag w:val="goog_rdk_2482"/>
              </w:sdtPr>
              <w:sdtContent>
                <w:ins w:author="Anonymous" w:id="12" w:date="2025-08-29T06:22:43Z">
                  <w:r w:rsidDel="00000000" w:rsidR="00000000" w:rsidRPr="00000000">
                    <w:rPr>
                      <w:rtl w:val="0"/>
                    </w:rPr>
                  </w:r>
                </w:ins>
              </w:sdtContent>
            </w:sdt>
            <w:ins w:author="Anonymous" w:id="12" w:date="2025-08-29T06:22:43Z"/>
          </w:sdtContent>
        </w:sdt>
      </w:p>
    </w:sdtContent>
  </w:sdt>
  <w:sdt>
    <w:sdtPr>
      <w:id w:val="1527613684"/>
      <w:tag w:val="goog_rdk_2486"/>
    </w:sdtPr>
    <w:sdtContent>
      <w:p w:rsidR="00000000" w:rsidDel="00000000" w:rsidP="00000000" w:rsidRDefault="00000000" w:rsidRPr="00000000" w14:paraId="000002D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83694048"/>
            <w:tag w:val="goog_rdk_2484"/>
          </w:sdtPr>
          <w:sdtContent>
            <w:ins w:author="Anonymous" w:id="12" w:date="2025-08-29T06:22:43Z"/>
            <w:sdt>
              <w:sdtPr>
                <w:id w:val="-2062705633"/>
                <w:tag w:val="goog_rdk_248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Used to map RxCUI to drug dosages and alternatives</w:t>
                  </w:r>
                </w:ins>
              </w:sdtContent>
            </w:sdt>
            <w:ins w:author="Anonymous" w:id="12" w:date="2025-08-29T06:22:43Z"/>
          </w:sdtContent>
        </w:sdt>
      </w:p>
    </w:sdtContent>
  </w:sdt>
  <w:sdt>
    <w:sdtPr>
      <w:id w:val="62434725"/>
      <w:tag w:val="goog_rdk_2489"/>
    </w:sdtPr>
    <w:sdtContent>
      <w:p w:rsidR="00000000" w:rsidDel="00000000" w:rsidP="00000000" w:rsidRDefault="00000000" w:rsidRPr="00000000" w14:paraId="000002D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68474987"/>
            <w:tag w:val="goog_rdk_2487"/>
          </w:sdtPr>
          <w:sdtContent>
            <w:ins w:author="Anonymous" w:id="12" w:date="2025-08-29T06:22:43Z"/>
            <w:sdt>
              <w:sdtPr>
                <w:id w:val="-1605023289"/>
                <w:tag w:val="goog_rdk_2488"/>
              </w:sdtPr>
              <w:sdtContent>
                <w:ins w:author="Anonymous" w:id="12" w:date="2025-08-29T06:22:43Z">
                  <w:r w:rsidDel="00000000" w:rsidR="00000000" w:rsidRPr="00000000">
                    <w:rPr>
                      <w:rtl w:val="0"/>
                    </w:rPr>
                  </w:r>
                </w:ins>
              </w:sdtContent>
            </w:sdt>
            <w:ins w:author="Anonymous" w:id="12" w:date="2025-08-29T06:22:43Z"/>
          </w:sdtContent>
        </w:sdt>
      </w:p>
    </w:sdtContent>
  </w:sdt>
  <w:sdt>
    <w:sdtPr>
      <w:id w:val="1721813379"/>
      <w:tag w:val="goog_rdk_2492"/>
    </w:sdtPr>
    <w:sdtContent>
      <w:p w:rsidR="00000000" w:rsidDel="00000000" w:rsidP="00000000" w:rsidRDefault="00000000" w:rsidRPr="00000000" w14:paraId="000002D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71628541"/>
            <w:tag w:val="goog_rdk_2490"/>
          </w:sdtPr>
          <w:sdtContent>
            <w:ins w:author="Anonymous" w:id="12" w:date="2025-08-29T06:22:43Z"/>
            <w:sdt>
              <w:sdtPr>
                <w:id w:val="-1642624739"/>
                <w:tag w:val="goog_rdk_2491"/>
              </w:sdtPr>
              <w:sdtContent>
                <w:ins w:author="Anonymous" w:id="12" w:date="2025-08-29T06:22:43Z">
                  <w:r w:rsidDel="00000000" w:rsidR="00000000" w:rsidRPr="00000000">
                    <w:rPr>
                      <w:rtl w:val="0"/>
                    </w:rPr>
                  </w:r>
                </w:ins>
              </w:sdtContent>
            </w:sdt>
            <w:ins w:author="Anonymous" w:id="12" w:date="2025-08-29T06:22:43Z"/>
          </w:sdtContent>
        </w:sdt>
      </w:p>
    </w:sdtContent>
  </w:sdt>
  <w:sdt>
    <w:sdtPr>
      <w:id w:val="-251276694"/>
      <w:tag w:val="goog_rdk_2495"/>
    </w:sdtPr>
    <w:sdtContent>
      <w:p w:rsidR="00000000" w:rsidDel="00000000" w:rsidP="00000000" w:rsidRDefault="00000000" w:rsidRPr="00000000" w14:paraId="000002D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81835608"/>
            <w:tag w:val="goog_rdk_2493"/>
          </w:sdtPr>
          <w:sdtContent>
            <w:ins w:author="Anonymous" w:id="12" w:date="2025-08-29T06:22:43Z"/>
            <w:sdt>
              <w:sdtPr>
                <w:id w:val="1943894521"/>
                <w:tag w:val="goog_rdk_249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requests, pandas, numpy, fastapi, streamlit</w:t>
                  </w:r>
                </w:ins>
              </w:sdtContent>
            </w:sdt>
            <w:ins w:author="Anonymous" w:id="12" w:date="2025-08-29T06:22:43Z"/>
          </w:sdtContent>
        </w:sdt>
      </w:p>
    </w:sdtContent>
  </w:sdt>
  <w:sdt>
    <w:sdtPr>
      <w:id w:val="386315684"/>
      <w:tag w:val="goog_rdk_2498"/>
    </w:sdtPr>
    <w:sdtContent>
      <w:p w:rsidR="00000000" w:rsidDel="00000000" w:rsidP="00000000" w:rsidRDefault="00000000" w:rsidRPr="00000000" w14:paraId="000002D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32931462"/>
            <w:tag w:val="goog_rdk_2496"/>
          </w:sdtPr>
          <w:sdtContent>
            <w:ins w:author="Anonymous" w:id="12" w:date="2025-08-29T06:22:43Z"/>
            <w:sdt>
              <w:sdtPr>
                <w:id w:val="-592469075"/>
                <w:tag w:val="goog_rdk_249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Install via pip install -r requirements.txt</w:t>
                  </w:r>
                </w:ins>
              </w:sdtContent>
            </w:sdt>
            <w:ins w:author="Anonymous" w:id="12" w:date="2025-08-29T06:22:43Z"/>
          </w:sdtContent>
        </w:sdt>
      </w:p>
    </w:sdtContent>
  </w:sdt>
  <w:sdt>
    <w:sdtPr>
      <w:id w:val="1604925197"/>
      <w:tag w:val="goog_rdk_2501"/>
    </w:sdtPr>
    <w:sdtContent>
      <w:p w:rsidR="00000000" w:rsidDel="00000000" w:rsidP="00000000" w:rsidRDefault="00000000" w:rsidRPr="00000000" w14:paraId="000002D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11815342"/>
            <w:tag w:val="goog_rdk_2499"/>
          </w:sdtPr>
          <w:sdtContent>
            <w:ins w:author="Anonymous" w:id="12" w:date="2025-08-29T06:22:43Z"/>
            <w:sdt>
              <w:sdtPr>
                <w:id w:val="531950034"/>
                <w:tag w:val="goog_rdk_2500"/>
              </w:sdtPr>
              <w:sdtContent>
                <w:ins w:author="Anonymous" w:id="12" w:date="2025-08-29T06:22:43Z">
                  <w:r w:rsidDel="00000000" w:rsidR="00000000" w:rsidRPr="00000000">
                    <w:rPr>
                      <w:rtl w:val="0"/>
                    </w:rPr>
                  </w:r>
                </w:ins>
              </w:sdtContent>
            </w:sdt>
            <w:ins w:author="Anonymous" w:id="12" w:date="2025-08-29T06:22:43Z"/>
          </w:sdtContent>
        </w:sdt>
      </w:p>
    </w:sdtContent>
  </w:sdt>
  <w:sdt>
    <w:sdtPr>
      <w:id w:val="2106531471"/>
      <w:tag w:val="goog_rdk_2504"/>
    </w:sdtPr>
    <w:sdtContent>
      <w:p w:rsidR="00000000" w:rsidDel="00000000" w:rsidP="00000000" w:rsidRDefault="00000000" w:rsidRPr="00000000" w14:paraId="000002D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94951588"/>
            <w:tag w:val="goog_rdk_2502"/>
          </w:sdtPr>
          <w:sdtContent>
            <w:ins w:author="Anonymous" w:id="12" w:date="2025-08-29T06:22:43Z"/>
            <w:sdt>
              <w:sdtPr>
                <w:id w:val="-2041982092"/>
                <w:tag w:val="goog_rdk_250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1: Data Acquisition and Integration</w:t>
                  </w:r>
                </w:ins>
              </w:sdtContent>
            </w:sdt>
            <w:ins w:author="Anonymous" w:id="12" w:date="2025-08-29T06:22:43Z"/>
          </w:sdtContent>
        </w:sdt>
      </w:p>
    </w:sdtContent>
  </w:sdt>
  <w:sdt>
    <w:sdtPr>
      <w:id w:val="1051899756"/>
      <w:tag w:val="goog_rdk_2507"/>
    </w:sdtPr>
    <w:sdtContent>
      <w:p w:rsidR="00000000" w:rsidDel="00000000" w:rsidP="00000000" w:rsidRDefault="00000000" w:rsidRPr="00000000" w14:paraId="000002D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08199009"/>
            <w:tag w:val="goog_rdk_2505"/>
          </w:sdtPr>
          <w:sdtContent>
            <w:ins w:author="Anonymous" w:id="12" w:date="2025-08-29T06:22:43Z"/>
            <w:sdt>
              <w:sdtPr>
                <w:id w:val="-1169546892"/>
                <w:tag w:val="goog_rdk_250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1.1: Dataset Download </w:t>
                  </w:r>
                </w:ins>
              </w:sdtContent>
            </w:sdt>
            <w:ins w:author="Anonymous" w:id="12" w:date="2025-08-29T06:22:43Z"/>
          </w:sdtContent>
        </w:sdt>
      </w:p>
    </w:sdtContent>
  </w:sdt>
  <w:sdt>
    <w:sdtPr>
      <w:id w:val="1321508499"/>
      <w:tag w:val="goog_rdk_2510"/>
    </w:sdtPr>
    <w:sdtContent>
      <w:p w:rsidR="00000000" w:rsidDel="00000000" w:rsidP="00000000" w:rsidRDefault="00000000" w:rsidRPr="00000000" w14:paraId="000002D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67654457"/>
            <w:tag w:val="goog_rdk_2508"/>
          </w:sdtPr>
          <w:sdtContent>
            <w:ins w:author="Anonymous" w:id="12" w:date="2025-08-29T06:22:43Z"/>
            <w:sdt>
              <w:sdtPr>
                <w:id w:val="-494488382"/>
                <w:tag w:val="goog_rdk_250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1.2:  Dataset mapping and Preparation</w:t>
                  </w:r>
                </w:ins>
              </w:sdtContent>
            </w:sdt>
            <w:ins w:author="Anonymous" w:id="12" w:date="2025-08-29T06:22:43Z"/>
          </w:sdtContent>
        </w:sdt>
      </w:p>
    </w:sdtContent>
  </w:sdt>
  <w:sdt>
    <w:sdtPr>
      <w:id w:val="-519774007"/>
      <w:tag w:val="goog_rdk_2513"/>
    </w:sdtPr>
    <w:sdtContent>
      <w:p w:rsidR="00000000" w:rsidDel="00000000" w:rsidP="00000000" w:rsidRDefault="00000000" w:rsidRPr="00000000" w14:paraId="000002D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84378382"/>
            <w:tag w:val="goog_rdk_2511"/>
          </w:sdtPr>
          <w:sdtContent>
            <w:ins w:author="Anonymous" w:id="12" w:date="2025-08-29T06:22:43Z"/>
            <w:sdt>
              <w:sdtPr>
                <w:id w:val="1486997038"/>
                <w:tag w:val="goog_rdk_2512"/>
              </w:sdtPr>
              <w:sdtContent>
                <w:ins w:author="Anonymous" w:id="12" w:date="2025-08-29T06:22:43Z">
                  <w:r w:rsidDel="00000000" w:rsidR="00000000" w:rsidRPr="00000000">
                    <w:rPr>
                      <w:rtl w:val="0"/>
                    </w:rPr>
                  </w:r>
                </w:ins>
              </w:sdtContent>
            </w:sdt>
            <w:ins w:author="Anonymous" w:id="12" w:date="2025-08-29T06:22:43Z"/>
          </w:sdtContent>
        </w:sdt>
      </w:p>
    </w:sdtContent>
  </w:sdt>
  <w:sdt>
    <w:sdtPr>
      <w:id w:val="1471244722"/>
      <w:tag w:val="goog_rdk_2516"/>
    </w:sdtPr>
    <w:sdtContent>
      <w:p w:rsidR="00000000" w:rsidDel="00000000" w:rsidP="00000000" w:rsidRDefault="00000000" w:rsidRPr="00000000" w14:paraId="000002D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39633975"/>
            <w:tag w:val="goog_rdk_2514"/>
          </w:sdtPr>
          <w:sdtContent>
            <w:ins w:author="Anonymous" w:id="12" w:date="2025-08-29T06:22:43Z"/>
            <w:sdt>
              <w:sdtPr>
                <w:id w:val="1087072884"/>
                <w:tag w:val="goog_rdk_251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2: NLP Model Integration for Drug Extraction and Interaction Understanding</w:t>
                  </w:r>
                </w:ins>
              </w:sdtContent>
            </w:sdt>
            <w:ins w:author="Anonymous" w:id="12" w:date="2025-08-29T06:22:43Z"/>
          </w:sdtContent>
        </w:sdt>
      </w:p>
    </w:sdtContent>
  </w:sdt>
  <w:sdt>
    <w:sdtPr>
      <w:id w:val="-396115620"/>
      <w:tag w:val="goog_rdk_2519"/>
    </w:sdtPr>
    <w:sdtContent>
      <w:p w:rsidR="00000000" w:rsidDel="00000000" w:rsidP="00000000" w:rsidRDefault="00000000" w:rsidRPr="00000000" w14:paraId="000002D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12103342"/>
            <w:tag w:val="goog_rdk_2517"/>
          </w:sdtPr>
          <w:sdtContent>
            <w:ins w:author="Anonymous" w:id="12" w:date="2025-08-29T06:22:43Z"/>
            <w:sdt>
              <w:sdtPr>
                <w:id w:val="555248316"/>
                <w:tag w:val="goog_rdk_251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2.1: Named Entity Recognition</w:t>
                  </w:r>
                </w:ins>
              </w:sdtContent>
            </w:sdt>
            <w:ins w:author="Anonymous" w:id="12" w:date="2025-08-29T06:22:43Z"/>
          </w:sdtContent>
        </w:sdt>
      </w:p>
    </w:sdtContent>
  </w:sdt>
  <w:sdt>
    <w:sdtPr>
      <w:id w:val="234363970"/>
      <w:tag w:val="goog_rdk_2522"/>
    </w:sdtPr>
    <w:sdtContent>
      <w:p w:rsidR="00000000" w:rsidDel="00000000" w:rsidP="00000000" w:rsidRDefault="00000000" w:rsidRPr="00000000" w14:paraId="000002D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9345715"/>
            <w:tag w:val="goog_rdk_2520"/>
          </w:sdtPr>
          <w:sdtContent>
            <w:ins w:author="Anonymous" w:id="12" w:date="2025-08-29T06:22:43Z"/>
            <w:sdt>
              <w:sdtPr>
                <w:id w:val="-747804075"/>
                <w:tag w:val="goog_rdk_252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2.2: IBM Watson NLP for Interaction Context</w:t>
                  </w:r>
                </w:ins>
              </w:sdtContent>
            </w:sdt>
            <w:ins w:author="Anonymous" w:id="12" w:date="2025-08-29T06:22:43Z"/>
          </w:sdtContent>
        </w:sdt>
      </w:p>
    </w:sdtContent>
  </w:sdt>
  <w:sdt>
    <w:sdtPr>
      <w:id w:val="1373092042"/>
      <w:tag w:val="goog_rdk_2525"/>
    </w:sdtPr>
    <w:sdtContent>
      <w:p w:rsidR="00000000" w:rsidDel="00000000" w:rsidP="00000000" w:rsidRDefault="00000000" w:rsidRPr="00000000" w14:paraId="000002D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6692070"/>
            <w:tag w:val="goog_rdk_2523"/>
          </w:sdtPr>
          <w:sdtContent>
            <w:ins w:author="Anonymous" w:id="12" w:date="2025-08-29T06:22:43Z"/>
            <w:sdt>
              <w:sdtPr>
                <w:id w:val="-768057779"/>
                <w:tag w:val="goog_rdk_252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3.3: Integration of both the models</w:t>
                  </w:r>
                </w:ins>
              </w:sdtContent>
            </w:sdt>
            <w:ins w:author="Anonymous" w:id="12" w:date="2025-08-29T06:22:43Z"/>
          </w:sdtContent>
        </w:sdt>
      </w:p>
    </w:sdtContent>
  </w:sdt>
  <w:sdt>
    <w:sdtPr>
      <w:id w:val="-1748988578"/>
      <w:tag w:val="goog_rdk_2528"/>
    </w:sdtPr>
    <w:sdtContent>
      <w:p w:rsidR="00000000" w:rsidDel="00000000" w:rsidP="00000000" w:rsidRDefault="00000000" w:rsidRPr="00000000" w14:paraId="000002D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8120626"/>
            <w:tag w:val="goog_rdk_2526"/>
          </w:sdtPr>
          <w:sdtContent>
            <w:ins w:author="Anonymous" w:id="12" w:date="2025-08-29T06:22:43Z"/>
            <w:sdt>
              <w:sdtPr>
                <w:id w:val="-311274969"/>
                <w:tag w:val="goog_rdk_2527"/>
              </w:sdtPr>
              <w:sdtContent>
                <w:ins w:author="Anonymous" w:id="12" w:date="2025-08-29T06:22:43Z">
                  <w:r w:rsidDel="00000000" w:rsidR="00000000" w:rsidRPr="00000000">
                    <w:rPr>
                      <w:rtl w:val="0"/>
                    </w:rPr>
                  </w:r>
                </w:ins>
              </w:sdtContent>
            </w:sdt>
            <w:ins w:author="Anonymous" w:id="12" w:date="2025-08-29T06:22:43Z"/>
          </w:sdtContent>
        </w:sdt>
      </w:p>
    </w:sdtContent>
  </w:sdt>
  <w:sdt>
    <w:sdtPr>
      <w:id w:val="-1604040722"/>
      <w:tag w:val="goog_rdk_2531"/>
    </w:sdtPr>
    <w:sdtContent>
      <w:p w:rsidR="00000000" w:rsidDel="00000000" w:rsidP="00000000" w:rsidRDefault="00000000" w:rsidRPr="00000000" w14:paraId="000002D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60197166"/>
            <w:tag w:val="goog_rdk_2529"/>
          </w:sdtPr>
          <w:sdtContent>
            <w:ins w:author="Anonymous" w:id="12" w:date="2025-08-29T06:22:43Z"/>
            <w:sdt>
              <w:sdtPr>
                <w:id w:val="-358383881"/>
                <w:tag w:val="goog_rdk_253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3: Dosage Verification and Alternative Recommendations</w:t>
                  </w:r>
                </w:ins>
              </w:sdtContent>
            </w:sdt>
            <w:ins w:author="Anonymous" w:id="12" w:date="2025-08-29T06:22:43Z"/>
          </w:sdtContent>
        </w:sdt>
      </w:p>
    </w:sdtContent>
  </w:sdt>
  <w:sdt>
    <w:sdtPr>
      <w:id w:val="-394748937"/>
      <w:tag w:val="goog_rdk_2534"/>
    </w:sdtPr>
    <w:sdtContent>
      <w:p w:rsidR="00000000" w:rsidDel="00000000" w:rsidP="00000000" w:rsidRDefault="00000000" w:rsidRPr="00000000" w14:paraId="000002E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80487603"/>
            <w:tag w:val="goog_rdk_2532"/>
          </w:sdtPr>
          <w:sdtContent>
            <w:ins w:author="Anonymous" w:id="12" w:date="2025-08-29T06:22:43Z"/>
            <w:sdt>
              <w:sdtPr>
                <w:id w:val="1877193370"/>
                <w:tag w:val="goog_rdk_253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3.1: RxNorm API Usage</w:t>
                  </w:r>
                </w:ins>
              </w:sdtContent>
            </w:sdt>
            <w:ins w:author="Anonymous" w:id="12" w:date="2025-08-29T06:22:43Z"/>
          </w:sdtContent>
        </w:sdt>
      </w:p>
    </w:sdtContent>
  </w:sdt>
  <w:sdt>
    <w:sdtPr>
      <w:id w:val="1662181617"/>
      <w:tag w:val="goog_rdk_2537"/>
    </w:sdtPr>
    <w:sdtContent>
      <w:p w:rsidR="00000000" w:rsidDel="00000000" w:rsidP="00000000" w:rsidRDefault="00000000" w:rsidRPr="00000000" w14:paraId="000002E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52526567"/>
            <w:tag w:val="goog_rdk_2535"/>
          </w:sdtPr>
          <w:sdtContent>
            <w:ins w:author="Anonymous" w:id="12" w:date="2025-08-29T06:22:43Z"/>
            <w:sdt>
              <w:sdtPr>
                <w:id w:val="-552532495"/>
                <w:tag w:val="goog_rdk_253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3.2: Alternative Safe Drug Suggestions</w:t>
                  </w:r>
                </w:ins>
              </w:sdtContent>
            </w:sdt>
            <w:ins w:author="Anonymous" w:id="12" w:date="2025-08-29T06:22:43Z"/>
          </w:sdtContent>
        </w:sdt>
      </w:p>
    </w:sdtContent>
  </w:sdt>
  <w:sdt>
    <w:sdtPr>
      <w:id w:val="-815202111"/>
      <w:tag w:val="goog_rdk_2540"/>
    </w:sdtPr>
    <w:sdtContent>
      <w:p w:rsidR="00000000" w:rsidDel="00000000" w:rsidP="00000000" w:rsidRDefault="00000000" w:rsidRPr="00000000" w14:paraId="000002E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67757735"/>
            <w:tag w:val="goog_rdk_2538"/>
          </w:sdtPr>
          <w:sdtContent>
            <w:ins w:author="Anonymous" w:id="12" w:date="2025-08-29T06:22:43Z"/>
            <w:sdt>
              <w:sdtPr>
                <w:id w:val="1941365535"/>
                <w:tag w:val="goog_rdk_2539"/>
              </w:sdtPr>
              <w:sdtContent>
                <w:ins w:author="Anonymous" w:id="12" w:date="2025-08-29T06:22:43Z">
                  <w:r w:rsidDel="00000000" w:rsidR="00000000" w:rsidRPr="00000000">
                    <w:rPr>
                      <w:rtl w:val="0"/>
                    </w:rPr>
                  </w:r>
                </w:ins>
              </w:sdtContent>
            </w:sdt>
            <w:ins w:author="Anonymous" w:id="12" w:date="2025-08-29T06:22:43Z"/>
          </w:sdtContent>
        </w:sdt>
      </w:p>
    </w:sdtContent>
  </w:sdt>
  <w:sdt>
    <w:sdtPr>
      <w:id w:val="-1823361241"/>
      <w:tag w:val="goog_rdk_2543"/>
    </w:sdtPr>
    <w:sdtContent>
      <w:p w:rsidR="00000000" w:rsidDel="00000000" w:rsidP="00000000" w:rsidRDefault="00000000" w:rsidRPr="00000000" w14:paraId="000002E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80437278"/>
            <w:tag w:val="goog_rdk_2541"/>
          </w:sdtPr>
          <w:sdtContent>
            <w:ins w:author="Anonymous" w:id="12" w:date="2025-08-29T06:22:43Z"/>
            <w:sdt>
              <w:sdtPr>
                <w:id w:val="190798758"/>
                <w:tag w:val="goog_rdk_254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4: Backend and Frontend Development</w:t>
                  </w:r>
                </w:ins>
              </w:sdtContent>
            </w:sdt>
            <w:ins w:author="Anonymous" w:id="12" w:date="2025-08-29T06:22:43Z"/>
          </w:sdtContent>
        </w:sdt>
      </w:p>
    </w:sdtContent>
  </w:sdt>
  <w:sdt>
    <w:sdtPr>
      <w:id w:val="354295371"/>
      <w:tag w:val="goog_rdk_2546"/>
    </w:sdtPr>
    <w:sdtContent>
      <w:p w:rsidR="00000000" w:rsidDel="00000000" w:rsidP="00000000" w:rsidRDefault="00000000" w:rsidRPr="00000000" w14:paraId="000002E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76615328"/>
            <w:tag w:val="goog_rdk_2544"/>
          </w:sdtPr>
          <w:sdtContent>
            <w:ins w:author="Anonymous" w:id="12" w:date="2025-08-29T06:22:43Z"/>
            <w:sdt>
              <w:sdtPr>
                <w:id w:val="2101923736"/>
                <w:tag w:val="goog_rdk_254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4.1: FastAPI Backend</w:t>
                  </w:r>
                </w:ins>
              </w:sdtContent>
            </w:sdt>
            <w:ins w:author="Anonymous" w:id="12" w:date="2025-08-29T06:22:43Z"/>
          </w:sdtContent>
        </w:sdt>
      </w:p>
    </w:sdtContent>
  </w:sdt>
  <w:sdt>
    <w:sdtPr>
      <w:id w:val="-2002350335"/>
      <w:tag w:val="goog_rdk_2549"/>
    </w:sdtPr>
    <w:sdtContent>
      <w:p w:rsidR="00000000" w:rsidDel="00000000" w:rsidP="00000000" w:rsidRDefault="00000000" w:rsidRPr="00000000" w14:paraId="000002E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91801025"/>
            <w:tag w:val="goog_rdk_2547"/>
          </w:sdtPr>
          <w:sdtContent>
            <w:ins w:author="Anonymous" w:id="12" w:date="2025-08-29T06:22:43Z"/>
            <w:sdt>
              <w:sdtPr>
                <w:id w:val="1270473841"/>
                <w:tag w:val="goog_rdk_254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4.2: Streamlit Frontend</w:t>
                  </w:r>
                </w:ins>
              </w:sdtContent>
            </w:sdt>
            <w:ins w:author="Anonymous" w:id="12" w:date="2025-08-29T06:22:43Z"/>
          </w:sdtContent>
        </w:sdt>
      </w:p>
    </w:sdtContent>
  </w:sdt>
  <w:sdt>
    <w:sdtPr>
      <w:id w:val="77909816"/>
      <w:tag w:val="goog_rdk_2552"/>
    </w:sdtPr>
    <w:sdtContent>
      <w:p w:rsidR="00000000" w:rsidDel="00000000" w:rsidP="00000000" w:rsidRDefault="00000000" w:rsidRPr="00000000" w14:paraId="000002E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76421652"/>
            <w:tag w:val="goog_rdk_2550"/>
          </w:sdtPr>
          <w:sdtContent>
            <w:ins w:author="Anonymous" w:id="12" w:date="2025-08-29T06:22:43Z"/>
            <w:sdt>
              <w:sdtPr>
                <w:id w:val="-965883449"/>
                <w:tag w:val="goog_rdk_2551"/>
              </w:sdtPr>
              <w:sdtContent>
                <w:ins w:author="Anonymous" w:id="12" w:date="2025-08-29T06:22:43Z">
                  <w:r w:rsidDel="00000000" w:rsidR="00000000" w:rsidRPr="00000000">
                    <w:rPr>
                      <w:rtl w:val="0"/>
                    </w:rPr>
                  </w:r>
                </w:ins>
              </w:sdtContent>
            </w:sdt>
            <w:ins w:author="Anonymous" w:id="12" w:date="2025-08-29T06:22:43Z"/>
          </w:sdtContent>
        </w:sdt>
      </w:p>
    </w:sdtContent>
  </w:sdt>
  <w:sdt>
    <w:sdtPr>
      <w:id w:val="2125827803"/>
      <w:tag w:val="goog_rdk_2555"/>
    </w:sdtPr>
    <w:sdtContent>
      <w:p w:rsidR="00000000" w:rsidDel="00000000" w:rsidP="00000000" w:rsidRDefault="00000000" w:rsidRPr="00000000" w14:paraId="000002E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47145819"/>
            <w:tag w:val="goog_rdk_2553"/>
          </w:sdtPr>
          <w:sdtContent>
            <w:ins w:author="Anonymous" w:id="12" w:date="2025-08-29T06:22:43Z"/>
            <w:sdt>
              <w:sdtPr>
                <w:id w:val="1792201287"/>
                <w:tag w:val="goog_rdk_2554"/>
              </w:sdtPr>
              <w:sdtContent>
                <w:ins w:author="Anonymous" w:id="12" w:date="2025-08-29T06:22:43Z">
                  <w:r w:rsidDel="00000000" w:rsidR="00000000" w:rsidRPr="00000000">
                    <w:rPr>
                      <w:rtl w:val="0"/>
                    </w:rPr>
                  </w:r>
                </w:ins>
              </w:sdtContent>
            </w:sdt>
            <w:ins w:author="Anonymous" w:id="12" w:date="2025-08-29T06:22:43Z"/>
          </w:sdtContent>
        </w:sdt>
      </w:p>
    </w:sdtContent>
  </w:sdt>
  <w:sdt>
    <w:sdtPr>
      <w:id w:val="-40159172"/>
      <w:tag w:val="goog_rdk_2558"/>
    </w:sdtPr>
    <w:sdtContent>
      <w:p w:rsidR="00000000" w:rsidDel="00000000" w:rsidP="00000000" w:rsidRDefault="00000000" w:rsidRPr="00000000" w14:paraId="000002E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35503062"/>
            <w:tag w:val="goog_rdk_2556"/>
          </w:sdtPr>
          <w:sdtContent>
            <w:ins w:author="Anonymous" w:id="12" w:date="2025-08-29T06:22:43Z"/>
            <w:sdt>
              <w:sdtPr>
                <w:id w:val="1813338130"/>
                <w:tag w:val="goog_rdk_2557"/>
              </w:sdtPr>
              <w:sdtContent>
                <w:ins w:author="Anonymous" w:id="12" w:date="2025-08-29T06:22:43Z">
                  <w:r w:rsidDel="00000000" w:rsidR="00000000" w:rsidRPr="00000000">
                    <w:rPr>
                      <w:rtl w:val="0"/>
                    </w:rPr>
                  </w:r>
                </w:ins>
              </w:sdtContent>
            </w:sdt>
            <w:ins w:author="Anonymous" w:id="12" w:date="2025-08-29T06:22:43Z"/>
          </w:sdtContent>
        </w:sdt>
      </w:p>
    </w:sdtContent>
  </w:sdt>
  <w:sdt>
    <w:sdtPr>
      <w:id w:val="-358871707"/>
      <w:tag w:val="goog_rdk_2561"/>
    </w:sdtPr>
    <w:sdtContent>
      <w:p w:rsidR="00000000" w:rsidDel="00000000" w:rsidP="00000000" w:rsidRDefault="00000000" w:rsidRPr="00000000" w14:paraId="000002E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0910903"/>
            <w:tag w:val="goog_rdk_2559"/>
          </w:sdtPr>
          <w:sdtContent>
            <w:ins w:author="Anonymous" w:id="12" w:date="2025-08-29T06:22:43Z"/>
            <w:sdt>
              <w:sdtPr>
                <w:id w:val="-768543514"/>
                <w:tag w:val="goog_rdk_2560"/>
              </w:sdtPr>
              <w:sdtContent>
                <w:ins w:author="Anonymous" w:id="12" w:date="2025-08-29T06:22:43Z">
                  <w:r w:rsidDel="00000000" w:rsidR="00000000" w:rsidRPr="00000000">
                    <w:rPr>
                      <w:rtl w:val="0"/>
                    </w:rPr>
                  </w:r>
                </w:ins>
              </w:sdtContent>
            </w:sdt>
            <w:ins w:author="Anonymous" w:id="12" w:date="2025-08-29T06:22:43Z"/>
          </w:sdtContent>
        </w:sdt>
      </w:p>
    </w:sdtContent>
  </w:sdt>
  <w:sdt>
    <w:sdtPr>
      <w:id w:val="-334129352"/>
      <w:tag w:val="goog_rdk_2564"/>
    </w:sdtPr>
    <w:sdtContent>
      <w:p w:rsidR="00000000" w:rsidDel="00000000" w:rsidP="00000000" w:rsidRDefault="00000000" w:rsidRPr="00000000" w14:paraId="000002E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74784480"/>
            <w:tag w:val="goog_rdk_2562"/>
          </w:sdtPr>
          <w:sdtContent>
            <w:ins w:author="Anonymous" w:id="12" w:date="2025-08-29T06:22:43Z"/>
            <w:sdt>
              <w:sdtPr>
                <w:id w:val="-1937635700"/>
                <w:tag w:val="goog_rdk_256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Under the folder name, AI_Prescription_Verifier</w:t>
                  </w:r>
                </w:ins>
              </w:sdtContent>
            </w:sdt>
            <w:ins w:author="Anonymous" w:id="12" w:date="2025-08-29T06:22:43Z"/>
          </w:sdtContent>
        </w:sdt>
      </w:p>
    </w:sdtContent>
  </w:sdt>
  <w:sdt>
    <w:sdtPr>
      <w:id w:val="480207615"/>
      <w:tag w:val="goog_rdk_2567"/>
    </w:sdtPr>
    <w:sdtContent>
      <w:p w:rsidR="00000000" w:rsidDel="00000000" w:rsidP="00000000" w:rsidRDefault="00000000" w:rsidRPr="00000000" w14:paraId="000002E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42857052"/>
            <w:tag w:val="goog_rdk_2565"/>
          </w:sdtPr>
          <w:sdtContent>
            <w:ins w:author="Anonymous" w:id="12" w:date="2025-08-29T06:22:43Z"/>
            <w:sdt>
              <w:sdtPr>
                <w:id w:val="697403497"/>
                <w:tag w:val="goog_rdk_2566"/>
              </w:sdtPr>
              <w:sdtContent>
                <w:ins w:author="Anonymous" w:id="12" w:date="2025-08-29T06:22:43Z">
                  <w:r w:rsidDel="00000000" w:rsidR="00000000" w:rsidRPr="00000000">
                    <w:rPr>
                      <w:rtl w:val="0"/>
                    </w:rPr>
                  </w:r>
                </w:ins>
              </w:sdtContent>
            </w:sdt>
            <w:ins w:author="Anonymous" w:id="12" w:date="2025-08-29T06:22:43Z"/>
          </w:sdtContent>
        </w:sdt>
      </w:p>
    </w:sdtContent>
  </w:sdt>
  <w:sdt>
    <w:sdtPr>
      <w:id w:val="-1017703748"/>
      <w:tag w:val="goog_rdk_2570"/>
    </w:sdtPr>
    <w:sdtContent>
      <w:p w:rsidR="00000000" w:rsidDel="00000000" w:rsidP="00000000" w:rsidRDefault="00000000" w:rsidRPr="00000000" w14:paraId="000002E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43464716"/>
            <w:tag w:val="goog_rdk_2568"/>
          </w:sdtPr>
          <w:sdtContent>
            <w:ins w:author="Anonymous" w:id="12" w:date="2025-08-29T06:22:43Z"/>
            <w:sdt>
              <w:sdtPr>
                <w:id w:val="-1558890919"/>
                <w:tag w:val="goog_rdk_2569"/>
              </w:sdtPr>
              <w:sdtContent>
                <w:ins w:author="Anonymous" w:id="12" w:date="2025-08-29T06:22:43Z">
                  <w:r w:rsidDel="00000000" w:rsidR="00000000" w:rsidRPr="00000000">
                    <w:rPr>
                      <w:rtl w:val="0"/>
                    </w:rPr>
                  </w:r>
                </w:ins>
              </w:sdtContent>
            </w:sdt>
            <w:ins w:author="Anonymous" w:id="12" w:date="2025-08-29T06:22:43Z"/>
          </w:sdtContent>
        </w:sdt>
      </w:p>
    </w:sdtContent>
  </w:sdt>
  <w:sdt>
    <w:sdtPr>
      <w:id w:val="-349193901"/>
      <w:tag w:val="goog_rdk_2573"/>
    </w:sdtPr>
    <w:sdtContent>
      <w:p w:rsidR="00000000" w:rsidDel="00000000" w:rsidP="00000000" w:rsidRDefault="00000000" w:rsidRPr="00000000" w14:paraId="000002E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48352118"/>
            <w:tag w:val="goog_rdk_2571"/>
          </w:sdtPr>
          <w:sdtContent>
            <w:ins w:author="Anonymous" w:id="12" w:date="2025-08-29T06:22:43Z"/>
            <w:sdt>
              <w:sdtPr>
                <w:id w:val="-765589846"/>
                <w:tag w:val="goog_rdk_2572"/>
              </w:sdtPr>
              <w:sdtContent>
                <w:ins w:author="Anonymous" w:id="12" w:date="2025-08-29T06:22:43Z">
                  <w:r w:rsidDel="00000000" w:rsidR="00000000" w:rsidRPr="00000000">
                    <w:rPr>
                      <w:rtl w:val="0"/>
                    </w:rPr>
                  </w:r>
                </w:ins>
              </w:sdtContent>
            </w:sdt>
            <w:ins w:author="Anonymous" w:id="12" w:date="2025-08-29T06:22:43Z"/>
          </w:sdtContent>
        </w:sdt>
      </w:p>
    </w:sdtContent>
  </w:sdt>
  <w:sdt>
    <w:sdtPr>
      <w:id w:val="1482591064"/>
      <w:tag w:val="goog_rdk_2576"/>
    </w:sdtPr>
    <w:sdtContent>
      <w:p w:rsidR="00000000" w:rsidDel="00000000" w:rsidP="00000000" w:rsidRDefault="00000000" w:rsidRPr="00000000" w14:paraId="000002E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8291183"/>
            <w:tag w:val="goog_rdk_2574"/>
          </w:sdtPr>
          <w:sdtContent>
            <w:ins w:author="Anonymous" w:id="12" w:date="2025-08-29T06:22:43Z"/>
            <w:sdt>
              <w:sdtPr>
                <w:id w:val="-1364267511"/>
                <w:tag w:val="goog_rdk_2575"/>
              </w:sdtPr>
              <w:sdtContent>
                <w:ins w:author="Anonymous" w:id="12" w:date="2025-08-29T06:22:43Z">
                  <w:r w:rsidDel="00000000" w:rsidR="00000000" w:rsidRPr="00000000">
                    <w:rPr>
                      <w:rtl w:val="0"/>
                    </w:rPr>
                  </w:r>
                </w:ins>
              </w:sdtContent>
            </w:sdt>
            <w:ins w:author="Anonymous" w:id="12" w:date="2025-08-29T06:22:43Z"/>
          </w:sdtContent>
        </w:sdt>
      </w:p>
    </w:sdtContent>
  </w:sdt>
  <w:sdt>
    <w:sdtPr>
      <w:id w:val="1681840978"/>
      <w:tag w:val="goog_rdk_2579"/>
    </w:sdtPr>
    <w:sdtContent>
      <w:p w:rsidR="00000000" w:rsidDel="00000000" w:rsidP="00000000" w:rsidRDefault="00000000" w:rsidRPr="00000000" w14:paraId="000002E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6628626"/>
            <w:tag w:val="goog_rdk_2577"/>
          </w:sdtPr>
          <w:sdtContent>
            <w:ins w:author="Anonymous" w:id="12" w:date="2025-08-29T06:22:43Z"/>
            <w:sdt>
              <w:sdtPr>
                <w:id w:val="1815476007"/>
                <w:tag w:val="goog_rdk_2578"/>
              </w:sdtPr>
              <w:sdtContent>
                <w:ins w:author="Anonymous" w:id="12" w:date="2025-08-29T06:22:43Z">
                  <w:r w:rsidDel="00000000" w:rsidR="00000000" w:rsidRPr="00000000">
                    <w:rPr>
                      <w:rtl w:val="0"/>
                    </w:rPr>
                  </w:r>
                </w:ins>
              </w:sdtContent>
            </w:sdt>
            <w:ins w:author="Anonymous" w:id="12" w:date="2025-08-29T06:22:43Z"/>
          </w:sdtContent>
        </w:sdt>
      </w:p>
    </w:sdtContent>
  </w:sdt>
  <w:sdt>
    <w:sdtPr>
      <w:id w:val="960981636"/>
      <w:tag w:val="goog_rdk_2582"/>
    </w:sdtPr>
    <w:sdtContent>
      <w:p w:rsidR="00000000" w:rsidDel="00000000" w:rsidP="00000000" w:rsidRDefault="00000000" w:rsidRPr="00000000" w14:paraId="000002F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85041072"/>
            <w:tag w:val="goog_rdk_2580"/>
          </w:sdtPr>
          <w:sdtContent>
            <w:ins w:author="Anonymous" w:id="12" w:date="2025-08-29T06:22:43Z"/>
            <w:sdt>
              <w:sdtPr>
                <w:id w:val="-274618050"/>
                <w:tag w:val="goog_rdk_2581"/>
              </w:sdtPr>
              <w:sdtContent>
                <w:ins w:author="Anonymous" w:id="12" w:date="2025-08-29T06:22:43Z">
                  <w:r w:rsidDel="00000000" w:rsidR="00000000" w:rsidRPr="00000000">
                    <w:rPr>
                      <w:rtl w:val="0"/>
                    </w:rPr>
                  </w:r>
                </w:ins>
              </w:sdtContent>
            </w:sdt>
            <w:ins w:author="Anonymous" w:id="12" w:date="2025-08-29T06:22:43Z"/>
          </w:sdtContent>
        </w:sdt>
      </w:p>
    </w:sdtContent>
  </w:sdt>
  <w:sdt>
    <w:sdtPr>
      <w:id w:val="-1041562336"/>
      <w:tag w:val="goog_rdk_2585"/>
    </w:sdtPr>
    <w:sdtContent>
      <w:p w:rsidR="00000000" w:rsidDel="00000000" w:rsidP="00000000" w:rsidRDefault="00000000" w:rsidRPr="00000000" w14:paraId="000002F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83174272"/>
            <w:tag w:val="goog_rdk_2583"/>
          </w:sdtPr>
          <w:sdtContent>
            <w:ins w:author="Anonymous" w:id="12" w:date="2025-08-29T06:22:43Z"/>
            <w:sdt>
              <w:sdtPr>
                <w:id w:val="-812859989"/>
                <w:tag w:val="goog_rdk_2584"/>
              </w:sdtPr>
              <w:sdtContent>
                <w:ins w:author="Anonymous" w:id="12" w:date="2025-08-29T06:22:43Z">
                  <w:r w:rsidDel="00000000" w:rsidR="00000000" w:rsidRPr="00000000">
                    <w:rPr>
                      <w:rtl w:val="0"/>
                    </w:rPr>
                  </w:r>
                </w:ins>
              </w:sdtContent>
            </w:sdt>
            <w:ins w:author="Anonymous" w:id="12" w:date="2025-08-29T06:22:43Z"/>
          </w:sdtContent>
        </w:sdt>
      </w:p>
    </w:sdtContent>
  </w:sdt>
  <w:sdt>
    <w:sdtPr>
      <w:id w:val="1585345271"/>
      <w:tag w:val="goog_rdk_2588"/>
    </w:sdtPr>
    <w:sdtContent>
      <w:p w:rsidR="00000000" w:rsidDel="00000000" w:rsidP="00000000" w:rsidRDefault="00000000" w:rsidRPr="00000000" w14:paraId="000002F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89196566"/>
            <w:tag w:val="goog_rdk_2586"/>
          </w:sdtPr>
          <w:sdtContent>
            <w:ins w:author="Anonymous" w:id="12" w:date="2025-08-29T06:22:43Z"/>
            <w:sdt>
              <w:sdtPr>
                <w:id w:val="1245325403"/>
                <w:tag w:val="goog_rdk_2587"/>
              </w:sdtPr>
              <w:sdtContent>
                <w:ins w:author="Anonymous" w:id="12" w:date="2025-08-29T06:22:43Z">
                  <w:r w:rsidDel="00000000" w:rsidR="00000000" w:rsidRPr="00000000">
                    <w:rPr>
                      <w:rtl w:val="0"/>
                    </w:rPr>
                  </w:r>
                </w:ins>
              </w:sdtContent>
            </w:sdt>
            <w:ins w:author="Anonymous" w:id="12" w:date="2025-08-29T06:22:43Z"/>
          </w:sdtContent>
        </w:sdt>
      </w:p>
    </w:sdtContent>
  </w:sdt>
  <w:sdt>
    <w:sdtPr>
      <w:id w:val="528331822"/>
      <w:tag w:val="goog_rdk_2591"/>
    </w:sdtPr>
    <w:sdtContent>
      <w:p w:rsidR="00000000" w:rsidDel="00000000" w:rsidP="00000000" w:rsidRDefault="00000000" w:rsidRPr="00000000" w14:paraId="000002F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695607"/>
            <w:tag w:val="goog_rdk_2589"/>
          </w:sdtPr>
          <w:sdtContent>
            <w:ins w:author="Anonymous" w:id="12" w:date="2025-08-29T06:22:43Z"/>
            <w:sdt>
              <w:sdtPr>
                <w:id w:val="727411774"/>
                <w:tag w:val="goog_rdk_2590"/>
              </w:sdtPr>
              <w:sdtContent>
                <w:ins w:author="Anonymous" w:id="12" w:date="2025-08-29T06:22:43Z">
                  <w:r w:rsidDel="00000000" w:rsidR="00000000" w:rsidRPr="00000000">
                    <w:rPr>
                      <w:rtl w:val="0"/>
                    </w:rPr>
                  </w:r>
                </w:ins>
              </w:sdtContent>
            </w:sdt>
            <w:ins w:author="Anonymous" w:id="12" w:date="2025-08-29T06:22:43Z"/>
          </w:sdtContent>
        </w:sdt>
      </w:p>
    </w:sdtContent>
  </w:sdt>
  <w:sdt>
    <w:sdtPr>
      <w:id w:val="-758476669"/>
      <w:tag w:val="goog_rdk_2594"/>
    </w:sdtPr>
    <w:sdtContent>
      <w:p w:rsidR="00000000" w:rsidDel="00000000" w:rsidP="00000000" w:rsidRDefault="00000000" w:rsidRPr="00000000" w14:paraId="000002F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24092409"/>
            <w:tag w:val="goog_rdk_2592"/>
          </w:sdtPr>
          <w:sdtContent>
            <w:ins w:author="Anonymous" w:id="12" w:date="2025-08-29T06:22:43Z"/>
            <w:sdt>
              <w:sdtPr>
                <w:id w:val="-1696906711"/>
                <w:tag w:val="goog_rdk_2593"/>
              </w:sdtPr>
              <w:sdtContent>
                <w:ins w:author="Anonymous" w:id="12" w:date="2025-08-29T06:22:43Z">
                  <w:r w:rsidDel="00000000" w:rsidR="00000000" w:rsidRPr="00000000">
                    <w:rPr>
                      <w:rtl w:val="0"/>
                    </w:rPr>
                  </w:r>
                </w:ins>
              </w:sdtContent>
            </w:sdt>
            <w:ins w:author="Anonymous" w:id="12" w:date="2025-08-29T06:22:43Z"/>
          </w:sdtContent>
        </w:sdt>
      </w:p>
    </w:sdtContent>
  </w:sdt>
  <w:sdt>
    <w:sdtPr>
      <w:id w:val="-1413581065"/>
      <w:tag w:val="goog_rdk_2597"/>
    </w:sdtPr>
    <w:sdtContent>
      <w:p w:rsidR="00000000" w:rsidDel="00000000" w:rsidP="00000000" w:rsidRDefault="00000000" w:rsidRPr="00000000" w14:paraId="000002F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30572800"/>
            <w:tag w:val="goog_rdk_2595"/>
          </w:sdtPr>
          <w:sdtContent>
            <w:ins w:author="Anonymous" w:id="12" w:date="2025-08-29T06:22:43Z"/>
            <w:sdt>
              <w:sdtPr>
                <w:id w:val="853971195"/>
                <w:tag w:val="goog_rdk_2596"/>
              </w:sdtPr>
              <w:sdtContent>
                <w:ins w:author="Anonymous" w:id="12" w:date="2025-08-29T06:22:43Z">
                  <w:r w:rsidDel="00000000" w:rsidR="00000000" w:rsidRPr="00000000">
                    <w:rPr>
                      <w:rtl w:val="0"/>
                    </w:rPr>
                  </w:r>
                </w:ins>
              </w:sdtContent>
            </w:sdt>
            <w:ins w:author="Anonymous" w:id="12" w:date="2025-08-29T06:22:43Z"/>
          </w:sdtContent>
        </w:sdt>
      </w:p>
    </w:sdtContent>
  </w:sdt>
  <w:sdt>
    <w:sdtPr>
      <w:id w:val="-1356224285"/>
      <w:tag w:val="goog_rdk_2600"/>
    </w:sdtPr>
    <w:sdtContent>
      <w:p w:rsidR="00000000" w:rsidDel="00000000" w:rsidP="00000000" w:rsidRDefault="00000000" w:rsidRPr="00000000" w14:paraId="000002F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22306436"/>
            <w:tag w:val="goog_rdk_2598"/>
          </w:sdtPr>
          <w:sdtContent>
            <w:ins w:author="Anonymous" w:id="12" w:date="2025-08-29T06:22:43Z"/>
            <w:sdt>
              <w:sdtPr>
                <w:id w:val="-2001882647"/>
                <w:tag w:val="goog_rdk_2599"/>
              </w:sdtPr>
              <w:sdtContent>
                <w:ins w:author="Anonymous" w:id="12" w:date="2025-08-29T06:22:43Z">
                  <w:r w:rsidDel="00000000" w:rsidR="00000000" w:rsidRPr="00000000">
                    <w:rPr>
                      <w:rtl w:val="0"/>
                    </w:rPr>
                  </w:r>
                </w:ins>
              </w:sdtContent>
            </w:sdt>
            <w:ins w:author="Anonymous" w:id="12" w:date="2025-08-29T06:22:43Z"/>
          </w:sdtContent>
        </w:sdt>
      </w:p>
    </w:sdtContent>
  </w:sdt>
  <w:sdt>
    <w:sdtPr>
      <w:id w:val="1436138736"/>
      <w:tag w:val="goog_rdk_2603"/>
    </w:sdtPr>
    <w:sdtContent>
      <w:p w:rsidR="00000000" w:rsidDel="00000000" w:rsidP="00000000" w:rsidRDefault="00000000" w:rsidRPr="00000000" w14:paraId="000002F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88642791"/>
            <w:tag w:val="goog_rdk_2601"/>
          </w:sdtPr>
          <w:sdtContent>
            <w:ins w:author="Anonymous" w:id="12" w:date="2025-08-29T06:22:43Z"/>
            <w:sdt>
              <w:sdtPr>
                <w:id w:val="-2003302214"/>
                <w:tag w:val="goog_rdk_2602"/>
              </w:sdtPr>
              <w:sdtContent>
                <w:ins w:author="Anonymous" w:id="12" w:date="2025-08-29T06:22:43Z">
                  <w:r w:rsidDel="00000000" w:rsidR="00000000" w:rsidRPr="00000000">
                    <w:rPr>
                      <w:rtl w:val="0"/>
                    </w:rPr>
                  </w:r>
                </w:ins>
              </w:sdtContent>
            </w:sdt>
            <w:ins w:author="Anonymous" w:id="12" w:date="2025-08-29T06:22:43Z"/>
          </w:sdtContent>
        </w:sdt>
      </w:p>
    </w:sdtContent>
  </w:sdt>
  <w:sdt>
    <w:sdtPr>
      <w:id w:val="125921822"/>
      <w:tag w:val="goog_rdk_2606"/>
    </w:sdtPr>
    <w:sdtContent>
      <w:p w:rsidR="00000000" w:rsidDel="00000000" w:rsidP="00000000" w:rsidRDefault="00000000" w:rsidRPr="00000000" w14:paraId="000002F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30661528"/>
            <w:tag w:val="goog_rdk_2604"/>
          </w:sdtPr>
          <w:sdtContent>
            <w:ins w:author="Anonymous" w:id="12" w:date="2025-08-29T06:22:43Z"/>
            <w:sdt>
              <w:sdtPr>
                <w:id w:val="-1545344957"/>
                <w:tag w:val="goog_rdk_2605"/>
              </w:sdtPr>
              <w:sdtContent>
                <w:ins w:author="Anonymous" w:id="12" w:date="2025-08-29T06:22:43Z">
                  <w:r w:rsidDel="00000000" w:rsidR="00000000" w:rsidRPr="00000000">
                    <w:rPr>
                      <w:rtl w:val="0"/>
                    </w:rPr>
                  </w:r>
                </w:ins>
              </w:sdtContent>
            </w:sdt>
            <w:ins w:author="Anonymous" w:id="12" w:date="2025-08-29T06:22:43Z"/>
          </w:sdtContent>
        </w:sdt>
      </w:p>
    </w:sdtContent>
  </w:sdt>
  <w:sdt>
    <w:sdtPr>
      <w:id w:val="807118794"/>
      <w:tag w:val="goog_rdk_2609"/>
    </w:sdtPr>
    <w:sdtContent>
      <w:p w:rsidR="00000000" w:rsidDel="00000000" w:rsidP="00000000" w:rsidRDefault="00000000" w:rsidRPr="00000000" w14:paraId="000002F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58178114"/>
            <w:tag w:val="goog_rdk_2607"/>
          </w:sdtPr>
          <w:sdtContent>
            <w:ins w:author="Anonymous" w:id="12" w:date="2025-08-29T06:22:43Z"/>
            <w:sdt>
              <w:sdtPr>
                <w:id w:val="-756233174"/>
                <w:tag w:val="goog_rdk_2608"/>
              </w:sdtPr>
              <w:sdtContent>
                <w:ins w:author="Anonymous" w:id="12" w:date="2025-08-29T06:22:43Z">
                  <w:r w:rsidDel="00000000" w:rsidR="00000000" w:rsidRPr="00000000">
                    <w:rPr>
                      <w:rtl w:val="0"/>
                    </w:rPr>
                  </w:r>
                </w:ins>
              </w:sdtContent>
            </w:sdt>
            <w:ins w:author="Anonymous" w:id="12" w:date="2025-08-29T06:22:43Z"/>
          </w:sdtContent>
        </w:sdt>
      </w:p>
    </w:sdtContent>
  </w:sdt>
  <w:sdt>
    <w:sdtPr>
      <w:id w:val="-1524360157"/>
      <w:tag w:val="goog_rdk_2612"/>
    </w:sdtPr>
    <w:sdtContent>
      <w:p w:rsidR="00000000" w:rsidDel="00000000" w:rsidP="00000000" w:rsidRDefault="00000000" w:rsidRPr="00000000" w14:paraId="000002F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55901735"/>
            <w:tag w:val="goog_rdk_2610"/>
          </w:sdtPr>
          <w:sdtContent>
            <w:ins w:author="Anonymous" w:id="12" w:date="2025-08-29T06:22:43Z"/>
            <w:sdt>
              <w:sdtPr>
                <w:id w:val="-594420911"/>
                <w:tag w:val="goog_rdk_2611"/>
              </w:sdtPr>
              <w:sdtContent>
                <w:ins w:author="Anonymous" w:id="12" w:date="2025-08-29T06:22:43Z">
                  <w:r w:rsidDel="00000000" w:rsidR="00000000" w:rsidRPr="00000000">
                    <w:rPr>
                      <w:rtl w:val="0"/>
                    </w:rPr>
                  </w:r>
                </w:ins>
              </w:sdtContent>
            </w:sdt>
            <w:ins w:author="Anonymous" w:id="12" w:date="2025-08-29T06:22:43Z"/>
          </w:sdtContent>
        </w:sdt>
      </w:p>
    </w:sdtContent>
  </w:sdt>
  <w:sdt>
    <w:sdtPr>
      <w:id w:val="180279801"/>
      <w:tag w:val="goog_rdk_2615"/>
    </w:sdtPr>
    <w:sdtContent>
      <w:p w:rsidR="00000000" w:rsidDel="00000000" w:rsidP="00000000" w:rsidRDefault="00000000" w:rsidRPr="00000000" w14:paraId="000002F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224828"/>
            <w:tag w:val="goog_rdk_2613"/>
          </w:sdtPr>
          <w:sdtContent>
            <w:ins w:author="Anonymous" w:id="12" w:date="2025-08-29T06:22:43Z"/>
            <w:sdt>
              <w:sdtPr>
                <w:id w:val="678871532"/>
                <w:tag w:val="goog_rdk_261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focused on collecting and preparing high-quality datasets essential for accurate drug interaction analysis. We sourced raw interaction data from Kaggle and standardized drug details using the RXNORM dataset from the U.S. National Library of Medicine. By mapping and merging these datasets through RxCUIs, we created a comprehensive and scientifically consistent foundation to power subsequent analysis and model development.</w:t>
                  </w:r>
                </w:ins>
              </w:sdtContent>
            </w:sdt>
            <w:ins w:author="Anonymous" w:id="12" w:date="2025-08-29T06:22:43Z"/>
          </w:sdtContent>
        </w:sdt>
      </w:p>
    </w:sdtContent>
  </w:sdt>
  <w:sdt>
    <w:sdtPr>
      <w:id w:val="-1406570566"/>
      <w:tag w:val="goog_rdk_2618"/>
    </w:sdtPr>
    <w:sdtContent>
      <w:p w:rsidR="00000000" w:rsidDel="00000000" w:rsidP="00000000" w:rsidRDefault="00000000" w:rsidRPr="00000000" w14:paraId="000002F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55724706"/>
            <w:tag w:val="goog_rdk_2616"/>
          </w:sdtPr>
          <w:sdtContent>
            <w:ins w:author="Anonymous" w:id="12" w:date="2025-08-29T06:22:43Z"/>
            <w:sdt>
              <w:sdtPr>
                <w:id w:val="-1625762357"/>
                <w:tag w:val="goog_rdk_2617"/>
              </w:sdtPr>
              <w:sdtContent>
                <w:ins w:author="Anonymous" w:id="12" w:date="2025-08-29T06:22:43Z">
                  <w:r w:rsidDel="00000000" w:rsidR="00000000" w:rsidRPr="00000000">
                    <w:rPr>
                      <w:rtl w:val="0"/>
                    </w:rPr>
                  </w:r>
                </w:ins>
              </w:sdtContent>
            </w:sdt>
            <w:ins w:author="Anonymous" w:id="12" w:date="2025-08-29T06:22:43Z"/>
          </w:sdtContent>
        </w:sdt>
      </w:p>
    </w:sdtContent>
  </w:sdt>
  <w:sdt>
    <w:sdtPr>
      <w:id w:val="-82885017"/>
      <w:tag w:val="goog_rdk_2621"/>
    </w:sdtPr>
    <w:sdtContent>
      <w:p w:rsidR="00000000" w:rsidDel="00000000" w:rsidP="00000000" w:rsidRDefault="00000000" w:rsidRPr="00000000" w14:paraId="000002F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6903658"/>
            <w:tag w:val="goog_rdk_2619"/>
          </w:sdtPr>
          <w:sdtContent>
            <w:ins w:author="Anonymous" w:id="12" w:date="2025-08-29T06:22:43Z"/>
            <w:sdt>
              <w:sdtPr>
                <w:id w:val="-1074622937"/>
                <w:tag w:val="goog_rdk_262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first step involved acquiring reliable datasets related to drug interactions and drug information.</w:t>
                  </w:r>
                </w:ins>
              </w:sdtContent>
            </w:sdt>
            <w:ins w:author="Anonymous" w:id="12" w:date="2025-08-29T06:22:43Z"/>
          </w:sdtContent>
        </w:sdt>
      </w:p>
    </w:sdtContent>
  </w:sdt>
  <w:sdt>
    <w:sdtPr>
      <w:id w:val="-2003087530"/>
      <w:tag w:val="goog_rdk_2624"/>
    </w:sdtPr>
    <w:sdtContent>
      <w:p w:rsidR="00000000" w:rsidDel="00000000" w:rsidP="00000000" w:rsidRDefault="00000000" w:rsidRPr="00000000" w14:paraId="000002F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3441162"/>
            <w:tag w:val="goog_rdk_2622"/>
          </w:sdtPr>
          <w:sdtContent>
            <w:ins w:author="Anonymous" w:id="12" w:date="2025-08-29T06:22:43Z"/>
            <w:sdt>
              <w:sdtPr>
                <w:id w:val="589777109"/>
                <w:tag w:val="goog_rdk_262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Interaction Dataset from Kaggle</w:t>
                  </w:r>
                </w:ins>
              </w:sdtContent>
            </w:sdt>
            <w:ins w:author="Anonymous" w:id="12" w:date="2025-08-29T06:22:43Z"/>
          </w:sdtContent>
        </w:sdt>
      </w:p>
    </w:sdtContent>
  </w:sdt>
  <w:sdt>
    <w:sdtPr>
      <w:id w:val="-727645549"/>
      <w:tag w:val="goog_rdk_2627"/>
    </w:sdtPr>
    <w:sdtContent>
      <w:p w:rsidR="00000000" w:rsidDel="00000000" w:rsidP="00000000" w:rsidRDefault="00000000" w:rsidRPr="00000000" w14:paraId="000002F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48721511"/>
            <w:tag w:val="goog_rdk_2625"/>
          </w:sdtPr>
          <w:sdtContent>
            <w:ins w:author="Anonymous" w:id="12" w:date="2025-08-29T06:22:43Z"/>
            <w:sdt>
              <w:sdtPr>
                <w:id w:val="292643289"/>
                <w:tag w:val="goog_rdk_262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downloaded the </w:t>
                  </w:r>
                </w:ins>
              </w:sdtContent>
            </w:sdt>
            <w:ins w:author="Anonymous" w:id="12" w:date="2025-08-29T06:22:43Z"/>
          </w:sdtContent>
        </w:sdt>
      </w:p>
    </w:sdtContent>
  </w:sdt>
  <w:sdt>
    <w:sdtPr>
      <w:id w:val="-1065963904"/>
      <w:tag w:val="goog_rdk_2630"/>
    </w:sdtPr>
    <w:sdtContent>
      <w:p w:rsidR="00000000" w:rsidDel="00000000" w:rsidP="00000000" w:rsidRDefault="00000000" w:rsidRPr="00000000" w14:paraId="0000030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10094177"/>
            <w:tag w:val="goog_rdk_2628"/>
          </w:sdtPr>
          <w:sdtContent>
            <w:ins w:author="Anonymous" w:id="12" w:date="2025-08-29T06:22:43Z"/>
            <w:sdt>
              <w:sdtPr>
                <w:id w:val="-1169385143"/>
                <w:tag w:val="goog_rdk_262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dataset from Kaggle, which contains pairs of drugs and their known interactions. This dataset provides raw data about which drugs interact with each other, but it mainly uses commercial or common drug names without standardized scientific identifiers.</w:t>
                  </w:r>
                </w:ins>
              </w:sdtContent>
            </w:sdt>
            <w:ins w:author="Anonymous" w:id="12" w:date="2025-08-29T06:22:43Z"/>
          </w:sdtContent>
        </w:sdt>
      </w:p>
    </w:sdtContent>
  </w:sdt>
  <w:sdt>
    <w:sdtPr>
      <w:id w:val="-866446219"/>
      <w:tag w:val="goog_rdk_2633"/>
    </w:sdtPr>
    <w:sdtContent>
      <w:p w:rsidR="00000000" w:rsidDel="00000000" w:rsidP="00000000" w:rsidRDefault="00000000" w:rsidRPr="00000000" w14:paraId="0000030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0378413"/>
            <w:tag w:val="goog_rdk_2631"/>
          </w:sdtPr>
          <w:sdtContent>
            <w:ins w:author="Anonymous" w:id="12" w:date="2025-08-29T06:22:43Z"/>
            <w:sdt>
              <w:sdtPr>
                <w:id w:val="-711537942"/>
                <w:tag w:val="goog_rdk_2632"/>
              </w:sdtPr>
              <w:sdtContent>
                <w:ins w:author="Anonymous" w:id="12" w:date="2025-08-29T06:22:43Z">
                  <w:r w:rsidDel="00000000" w:rsidR="00000000" w:rsidRPr="00000000">
                    <w:rPr>
                      <w:rtl w:val="0"/>
                    </w:rPr>
                  </w:r>
                </w:ins>
              </w:sdtContent>
            </w:sdt>
            <w:ins w:author="Anonymous" w:id="12" w:date="2025-08-29T06:22:43Z"/>
          </w:sdtContent>
        </w:sdt>
      </w:p>
    </w:sdtContent>
  </w:sdt>
  <w:sdt>
    <w:sdtPr>
      <w:id w:val="-2021631590"/>
      <w:tag w:val="goog_rdk_2636"/>
    </w:sdtPr>
    <w:sdtContent>
      <w:p w:rsidR="00000000" w:rsidDel="00000000" w:rsidP="00000000" w:rsidRDefault="00000000" w:rsidRPr="00000000" w14:paraId="0000030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87269993"/>
            <w:tag w:val="goog_rdk_2634"/>
          </w:sdtPr>
          <w:sdtContent>
            <w:ins w:author="Anonymous" w:id="12" w:date="2025-08-29T06:22:43Z"/>
            <w:sdt>
              <w:sdtPr>
                <w:id w:val="723579640"/>
                <w:tag w:val="goog_rdk_2635"/>
              </w:sdtPr>
              <w:sdtContent>
                <w:ins w:author="Anonymous" w:id="12" w:date="2025-08-29T06:22:43Z">
                  <w:r w:rsidDel="00000000" w:rsidR="00000000" w:rsidRPr="00000000">
                    <w:rPr>
                      <w:rtl w:val="0"/>
                    </w:rPr>
                  </w:r>
                </w:ins>
              </w:sdtContent>
            </w:sdt>
            <w:ins w:author="Anonymous" w:id="12" w:date="2025-08-29T06:22:43Z"/>
          </w:sdtContent>
        </w:sdt>
      </w:p>
    </w:sdtContent>
  </w:sdt>
  <w:sdt>
    <w:sdtPr>
      <w:id w:val="-1005173915"/>
      <w:tag w:val="goog_rdk_2639"/>
    </w:sdtPr>
    <w:sdtContent>
      <w:p w:rsidR="00000000" w:rsidDel="00000000" w:rsidP="00000000" w:rsidRDefault="00000000" w:rsidRPr="00000000" w14:paraId="0000030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81565108"/>
            <w:tag w:val="goog_rdk_2637"/>
          </w:sdtPr>
          <w:sdtContent>
            <w:ins w:author="Anonymous" w:id="12" w:date="2025-08-29T06:22:43Z"/>
            <w:sdt>
              <w:sdtPr>
                <w:id w:val="-1880455842"/>
                <w:tag w:val="goog_rdk_263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ins>
              </w:sdtContent>
            </w:sdt>
            <w:ins w:author="Anonymous" w:id="12" w:date="2025-08-29T06:22:43Z"/>
          </w:sdtContent>
        </w:sdt>
      </w:p>
    </w:sdtContent>
  </w:sdt>
  <w:sdt>
    <w:sdtPr>
      <w:id w:val="837666532"/>
      <w:tag w:val="goog_rdk_2642"/>
    </w:sdtPr>
    <w:sdtContent>
      <w:p w:rsidR="00000000" w:rsidDel="00000000" w:rsidP="00000000" w:rsidRDefault="00000000" w:rsidRPr="00000000" w14:paraId="0000030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40348602"/>
            <w:tag w:val="goog_rdk_2640"/>
          </w:sdtPr>
          <w:sdtContent>
            <w:ins w:author="Anonymous" w:id="12" w:date="2025-08-29T06:22:43Z"/>
            <w:sdt>
              <w:sdtPr>
                <w:id w:val="1711346974"/>
                <w:tag w:val="goog_rdk_2641"/>
              </w:sdtPr>
              <w:sdtContent>
                <w:ins w:author="Anonymous" w:id="12" w:date="2025-08-29T06:22:43Z">
                  <w:r w:rsidDel="00000000" w:rsidR="00000000" w:rsidRPr="00000000">
                    <w:rPr>
                      <w:rtl w:val="0"/>
                    </w:rPr>
                  </w:r>
                </w:ins>
              </w:sdtContent>
            </w:sdt>
            <w:ins w:author="Anonymous" w:id="12" w:date="2025-08-29T06:22:43Z"/>
          </w:sdtContent>
        </w:sdt>
      </w:p>
    </w:sdtContent>
  </w:sdt>
  <w:sdt>
    <w:sdtPr>
      <w:id w:val="-74455065"/>
      <w:tag w:val="goog_rdk_2645"/>
    </w:sdtPr>
    <w:sdtContent>
      <w:p w:rsidR="00000000" w:rsidDel="00000000" w:rsidP="00000000" w:rsidRDefault="00000000" w:rsidRPr="00000000" w14:paraId="0000030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31207547"/>
            <w:tag w:val="goog_rdk_2643"/>
          </w:sdtPr>
          <w:sdtContent>
            <w:ins w:author="Anonymous" w:id="12" w:date="2025-08-29T06:22:43Z"/>
            <w:sdt>
              <w:sdtPr>
                <w:id w:val="-1858188813"/>
                <w:tag w:val="goog_rdk_2644"/>
              </w:sdtPr>
              <w:sdtContent>
                <w:ins w:author="Anonymous" w:id="12" w:date="2025-08-29T06:22:43Z">
                  <w:r w:rsidDel="00000000" w:rsidR="00000000" w:rsidRPr="00000000">
                    <w:rPr>
                      <w:rtl w:val="0"/>
                    </w:rPr>
                  </w:r>
                </w:ins>
              </w:sdtContent>
            </w:sdt>
            <w:ins w:author="Anonymous" w:id="12" w:date="2025-08-29T06:22:43Z"/>
          </w:sdtContent>
        </w:sdt>
      </w:p>
    </w:sdtContent>
  </w:sdt>
  <w:sdt>
    <w:sdtPr>
      <w:id w:val="-488512041"/>
      <w:tag w:val="goog_rdk_2648"/>
    </w:sdtPr>
    <w:sdtContent>
      <w:p w:rsidR="00000000" w:rsidDel="00000000" w:rsidP="00000000" w:rsidRDefault="00000000" w:rsidRPr="00000000" w14:paraId="0000030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4374169"/>
            <w:tag w:val="goog_rdk_2646"/>
          </w:sdtPr>
          <w:sdtContent>
            <w:ins w:author="Anonymous" w:id="12" w:date="2025-08-29T06:22:43Z"/>
            <w:sdt>
              <w:sdtPr>
                <w:id w:val="543041012"/>
                <w:tag w:val="goog_rdk_2647"/>
              </w:sdtPr>
              <w:sdtContent>
                <w:ins w:author="Anonymous" w:id="12" w:date="2025-08-29T06:22:43Z">
                  <w:r w:rsidDel="00000000" w:rsidR="00000000" w:rsidRPr="00000000">
                    <w:rPr>
                      <w:rtl w:val="0"/>
                    </w:rPr>
                  </w:r>
                </w:ins>
              </w:sdtContent>
            </w:sdt>
            <w:ins w:author="Anonymous" w:id="12" w:date="2025-08-29T06:22:43Z"/>
          </w:sdtContent>
        </w:sdt>
      </w:p>
    </w:sdtContent>
  </w:sdt>
  <w:sdt>
    <w:sdtPr>
      <w:id w:val="598784983"/>
      <w:tag w:val="goog_rdk_2651"/>
    </w:sdtPr>
    <w:sdtContent>
      <w:p w:rsidR="00000000" w:rsidDel="00000000" w:rsidP="00000000" w:rsidRDefault="00000000" w:rsidRPr="00000000" w14:paraId="0000030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99570400"/>
            <w:tag w:val="goog_rdk_2649"/>
          </w:sdtPr>
          <w:sdtContent>
            <w:ins w:author="Anonymous" w:id="12" w:date="2025-08-29T06:22:43Z"/>
            <w:sdt>
              <w:sdtPr>
                <w:id w:val="-1624793539"/>
                <w:tag w:val="goog_rdk_265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Drug-Drug Interactions Dataset</w:t>
                  </w:r>
                </w:ins>
              </w:sdtContent>
            </w:sdt>
            <w:ins w:author="Anonymous" w:id="12" w:date="2025-08-29T06:22:43Z"/>
          </w:sdtContent>
        </w:sdt>
      </w:p>
    </w:sdtContent>
  </w:sdt>
  <w:sdt>
    <w:sdtPr>
      <w:id w:val="331214412"/>
      <w:tag w:val="goog_rdk_2654"/>
    </w:sdtPr>
    <w:sdtContent>
      <w:p w:rsidR="00000000" w:rsidDel="00000000" w:rsidP="00000000" w:rsidRDefault="00000000" w:rsidRPr="00000000" w14:paraId="0000030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64309954"/>
            <w:tag w:val="goog_rdk_2652"/>
          </w:sdtPr>
          <w:sdtContent>
            <w:ins w:author="Anonymous" w:id="12" w:date="2025-08-29T06:22:43Z"/>
            <w:sdt>
              <w:sdtPr>
                <w:id w:val="597786557"/>
                <w:tag w:val="goog_rdk_265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ONE Dataset from U.S. National Library of Medicine</w:t>
                  </w:r>
                </w:ins>
              </w:sdtContent>
            </w:sdt>
            <w:ins w:author="Anonymous" w:id="12" w:date="2025-08-29T06:22:43Z"/>
          </w:sdtContent>
        </w:sdt>
      </w:p>
    </w:sdtContent>
  </w:sdt>
  <w:sdt>
    <w:sdtPr>
      <w:id w:val="287812187"/>
      <w:tag w:val="goog_rdk_2657"/>
    </w:sdtPr>
    <w:sdtContent>
      <w:p w:rsidR="00000000" w:rsidDel="00000000" w:rsidP="00000000" w:rsidRDefault="00000000" w:rsidRPr="00000000" w14:paraId="0000030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3588884"/>
            <w:tag w:val="goog_rdk_2655"/>
          </w:sdtPr>
          <w:sdtContent>
            <w:ins w:author="Anonymous" w:id="12" w:date="2025-08-29T06:22:43Z"/>
            <w:sdt>
              <w:sdtPr>
                <w:id w:val="-1383225869"/>
                <w:tag w:val="goog_rdk_265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obtain detailed and standardized drug information, we registered for access to the </w:t>
                  </w:r>
                </w:ins>
              </w:sdtContent>
            </w:sdt>
            <w:ins w:author="Anonymous" w:id="12" w:date="2025-08-29T06:22:43Z"/>
          </w:sdtContent>
        </w:sdt>
      </w:p>
    </w:sdtContent>
  </w:sdt>
  <w:sdt>
    <w:sdtPr>
      <w:id w:val="-783928691"/>
      <w:tag w:val="goog_rdk_2660"/>
    </w:sdtPr>
    <w:sdtContent>
      <w:p w:rsidR="00000000" w:rsidDel="00000000" w:rsidP="00000000" w:rsidRDefault="00000000" w:rsidRPr="00000000" w14:paraId="0000030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67451445"/>
            <w:tag w:val="goog_rdk_2658"/>
          </w:sdtPr>
          <w:sdtContent>
            <w:ins w:author="Anonymous" w:id="12" w:date="2025-08-29T06:22:43Z"/>
            <w:sdt>
              <w:sdtPr>
                <w:id w:val="1554285118"/>
                <w:tag w:val="goog_rdk_265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dataset through the Unified Terminology Services (UTS) of the U.S. National Library of Medicine. After submitting a request for access on the UTS website (</w:t>
                  </w:r>
                </w:ins>
              </w:sdtContent>
            </w:sdt>
            <w:ins w:author="Anonymous" w:id="12" w:date="2025-08-29T06:22:43Z"/>
          </w:sdtContent>
        </w:sdt>
      </w:p>
    </w:sdtContent>
  </w:sdt>
  <w:sdt>
    <w:sdtPr>
      <w:id w:val="-1957126205"/>
      <w:tag w:val="goog_rdk_2663"/>
    </w:sdtPr>
    <w:sdtContent>
      <w:p w:rsidR="00000000" w:rsidDel="00000000" w:rsidP="00000000" w:rsidRDefault="00000000" w:rsidRPr="00000000" w14:paraId="0000030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10810529"/>
            <w:tag w:val="goog_rdk_2661"/>
          </w:sdtPr>
          <w:sdtContent>
            <w:ins w:author="Anonymous" w:id="12" w:date="2025-08-29T06:22:43Z"/>
            <w:sdt>
              <w:sdtPr>
                <w:id w:val="1464529286"/>
                <w:tag w:val="goog_rdk_266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our application was approved, allowing us to download the latest RXNORM dataset (2025 release). </w:t>
                  </w:r>
                </w:ins>
              </w:sdtContent>
            </w:sdt>
            <w:ins w:author="Anonymous" w:id="12" w:date="2025-08-29T06:22:43Z"/>
          </w:sdtContent>
        </w:sdt>
      </w:p>
    </w:sdtContent>
  </w:sdt>
  <w:sdt>
    <w:sdtPr>
      <w:id w:val="-879039099"/>
      <w:tag w:val="goog_rdk_2666"/>
    </w:sdtPr>
    <w:sdtContent>
      <w:p w:rsidR="00000000" w:rsidDel="00000000" w:rsidP="00000000" w:rsidRDefault="00000000" w:rsidRPr="00000000" w14:paraId="0000030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5274643"/>
            <w:tag w:val="goog_rdk_2664"/>
          </w:sdtPr>
          <w:sdtContent>
            <w:ins w:author="Anonymous" w:id="12" w:date="2025-08-29T06:22:43Z"/>
            <w:sdt>
              <w:sdtPr>
                <w:id w:val="-121871566"/>
                <w:tag w:val="goog_rdk_2665"/>
              </w:sdtPr>
              <w:sdtContent>
                <w:ins w:author="Anonymous" w:id="12" w:date="2025-08-29T06:22:43Z">
                  <w:r w:rsidDel="00000000" w:rsidR="00000000" w:rsidRPr="00000000">
                    <w:rPr>
                      <w:rtl w:val="0"/>
                    </w:rPr>
                  </w:r>
                </w:ins>
              </w:sdtContent>
            </w:sdt>
            <w:ins w:author="Anonymous" w:id="12" w:date="2025-08-29T06:22:43Z"/>
          </w:sdtContent>
        </w:sdt>
      </w:p>
    </w:sdtContent>
  </w:sdt>
  <w:sdt>
    <w:sdtPr>
      <w:id w:val="-190883300"/>
      <w:tag w:val="goog_rdk_2669"/>
    </w:sdtPr>
    <w:sdtContent>
      <w:p w:rsidR="00000000" w:rsidDel="00000000" w:rsidP="00000000" w:rsidRDefault="00000000" w:rsidRPr="00000000" w14:paraId="0000030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20665996"/>
            <w:tag w:val="goog_rdk_2667"/>
          </w:sdtPr>
          <w:sdtContent>
            <w:ins w:author="Anonymous" w:id="12" w:date="2025-08-29T06:22:43Z"/>
            <w:sdt>
              <w:sdtPr>
                <w:id w:val="48451296"/>
                <w:tag w:val="goog_rdk_266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dataset contains drug concept identifiers (RxCUIs), scientific drug names, dosage forms, and other metadata critical for precise drug identification and mapping.</w:t>
                  </w:r>
                </w:ins>
              </w:sdtContent>
            </w:sdt>
            <w:ins w:author="Anonymous" w:id="12" w:date="2025-08-29T06:22:43Z"/>
          </w:sdtContent>
        </w:sdt>
      </w:p>
    </w:sdtContent>
  </w:sdt>
  <w:sdt>
    <w:sdtPr>
      <w:id w:val="-1778052278"/>
      <w:tag w:val="goog_rdk_2672"/>
    </w:sdtPr>
    <w:sdtContent>
      <w:p w:rsidR="00000000" w:rsidDel="00000000" w:rsidP="00000000" w:rsidRDefault="00000000" w:rsidRPr="00000000" w14:paraId="0000030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61987865"/>
            <w:tag w:val="goog_rdk_2670"/>
          </w:sdtPr>
          <w:sdtContent>
            <w:ins w:author="Anonymous" w:id="12" w:date="2025-08-29T06:22:43Z"/>
            <w:sdt>
              <w:sdtPr>
                <w:id w:val="492436581"/>
                <w:tag w:val="goog_rdk_2671"/>
              </w:sdtPr>
              <w:sdtContent>
                <w:ins w:author="Anonymous" w:id="12" w:date="2025-08-29T06:22:43Z">
                  <w:r w:rsidDel="00000000" w:rsidR="00000000" w:rsidRPr="00000000">
                    <w:rPr>
                      <w:rtl w:val="0"/>
                    </w:rPr>
                  </w:r>
                </w:ins>
              </w:sdtContent>
            </w:sdt>
            <w:ins w:author="Anonymous" w:id="12" w:date="2025-08-29T06:22:43Z"/>
          </w:sdtContent>
        </w:sdt>
      </w:p>
    </w:sdtContent>
  </w:sdt>
  <w:sdt>
    <w:sdtPr>
      <w:id w:val="-924436606"/>
      <w:tag w:val="goog_rdk_2675"/>
    </w:sdtPr>
    <w:sdtContent>
      <w:p w:rsidR="00000000" w:rsidDel="00000000" w:rsidP="00000000" w:rsidRDefault="00000000" w:rsidRPr="00000000" w14:paraId="0000030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22439961"/>
            <w:tag w:val="goog_rdk_2673"/>
          </w:sdtPr>
          <w:sdtContent>
            <w:ins w:author="Anonymous" w:id="12" w:date="2025-08-29T06:22:43Z"/>
            <w:sdt>
              <w:sdtPr>
                <w:id w:val="-531785510"/>
                <w:tag w:val="goog_rdk_2674"/>
              </w:sdtPr>
              <w:sdtContent>
                <w:ins w:author="Anonymous" w:id="12" w:date="2025-08-29T06:22:43Z">
                  <w:r w:rsidDel="00000000" w:rsidR="00000000" w:rsidRPr="00000000">
                    <w:rPr>
                      <w:rtl w:val="0"/>
                    </w:rPr>
                  </w:r>
                </w:ins>
              </w:sdtContent>
            </w:sdt>
            <w:ins w:author="Anonymous" w:id="12" w:date="2025-08-29T06:22:43Z"/>
          </w:sdtContent>
        </w:sdt>
      </w:p>
    </w:sdtContent>
  </w:sdt>
  <w:sdt>
    <w:sdtPr>
      <w:id w:val="-1281941062"/>
      <w:tag w:val="goog_rdk_2678"/>
    </w:sdtPr>
    <w:sdtContent>
      <w:p w:rsidR="00000000" w:rsidDel="00000000" w:rsidP="00000000" w:rsidRDefault="00000000" w:rsidRPr="00000000" w14:paraId="0000031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49065219"/>
            <w:tag w:val="goog_rdk_2676"/>
          </w:sdtPr>
          <w:sdtContent>
            <w:ins w:author="Anonymous" w:id="12" w:date="2025-08-29T06:22:43Z"/>
            <w:sdt>
              <w:sdtPr>
                <w:id w:val="121478625"/>
                <w:tag w:val="goog_rdk_267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ins>
              </w:sdtContent>
            </w:sdt>
            <w:ins w:author="Anonymous" w:id="12" w:date="2025-08-29T06:22:43Z"/>
          </w:sdtContent>
        </w:sdt>
      </w:p>
    </w:sdtContent>
  </w:sdt>
  <w:sdt>
    <w:sdtPr>
      <w:id w:val="798034064"/>
      <w:tag w:val="goog_rdk_2681"/>
    </w:sdtPr>
    <w:sdtContent>
      <w:p w:rsidR="00000000" w:rsidDel="00000000" w:rsidP="00000000" w:rsidRDefault="00000000" w:rsidRPr="00000000" w14:paraId="0000031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1090184"/>
            <w:tag w:val="goog_rdk_2679"/>
          </w:sdtPr>
          <w:sdtContent>
            <w:ins w:author="Anonymous" w:id="12" w:date="2025-08-29T06:22:43Z"/>
            <w:sdt>
              <w:sdtPr>
                <w:id w:val="751929341"/>
                <w:tag w:val="goog_rdk_2680"/>
              </w:sdtPr>
              <w:sdtContent>
                <w:ins w:author="Anonymous" w:id="12" w:date="2025-08-29T06:22:43Z">
                  <w:r w:rsidDel="00000000" w:rsidR="00000000" w:rsidRPr="00000000">
                    <w:rPr>
                      <w:rtl w:val="0"/>
                    </w:rPr>
                  </w:r>
                </w:ins>
              </w:sdtContent>
            </w:sdt>
            <w:ins w:author="Anonymous" w:id="12" w:date="2025-08-29T06:22:43Z"/>
          </w:sdtContent>
        </w:sdt>
      </w:p>
    </w:sdtContent>
  </w:sdt>
  <w:sdt>
    <w:sdtPr>
      <w:id w:val="1302458075"/>
      <w:tag w:val="goog_rdk_2684"/>
    </w:sdtPr>
    <w:sdtContent>
      <w:p w:rsidR="00000000" w:rsidDel="00000000" w:rsidP="00000000" w:rsidRDefault="00000000" w:rsidRPr="00000000" w14:paraId="0000031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55276489"/>
            <w:tag w:val="goog_rdk_2682"/>
          </w:sdtPr>
          <w:sdtContent>
            <w:ins w:author="Anonymous" w:id="12" w:date="2025-08-29T06:22:43Z"/>
            <w:sdt>
              <w:sdtPr>
                <w:id w:val="-1640047436"/>
                <w:tag w:val="goog_rdk_2683"/>
              </w:sdtPr>
              <w:sdtContent>
                <w:ins w:author="Anonymous" w:id="12" w:date="2025-08-29T06:22:43Z">
                  <w:r w:rsidDel="00000000" w:rsidR="00000000" w:rsidRPr="00000000">
                    <w:rPr>
                      <w:rtl w:val="0"/>
                    </w:rPr>
                  </w:r>
                </w:ins>
              </w:sdtContent>
            </w:sdt>
            <w:ins w:author="Anonymous" w:id="12" w:date="2025-08-29T06:22:43Z"/>
          </w:sdtContent>
        </w:sdt>
      </w:p>
    </w:sdtContent>
  </w:sdt>
  <w:sdt>
    <w:sdtPr>
      <w:id w:val="498851482"/>
      <w:tag w:val="goog_rdk_2687"/>
    </w:sdtPr>
    <w:sdtContent>
      <w:p w:rsidR="00000000" w:rsidDel="00000000" w:rsidP="00000000" w:rsidRDefault="00000000" w:rsidRPr="00000000" w14:paraId="0000031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54971110"/>
            <w:tag w:val="goog_rdk_2685"/>
          </w:sdtPr>
          <w:sdtContent>
            <w:ins w:author="Anonymous" w:id="12" w:date="2025-08-29T06:22:43Z"/>
            <w:sdt>
              <w:sdtPr>
                <w:id w:val="1777959334"/>
                <w:tag w:val="goog_rdk_2686"/>
              </w:sdtPr>
              <w:sdtContent>
                <w:ins w:author="Anonymous" w:id="12" w:date="2025-08-29T06:22:43Z">
                  <w:r w:rsidDel="00000000" w:rsidR="00000000" w:rsidRPr="00000000">
                    <w:rPr>
                      <w:rtl w:val="0"/>
                    </w:rPr>
                  </w:r>
                </w:ins>
              </w:sdtContent>
            </w:sdt>
            <w:ins w:author="Anonymous" w:id="12" w:date="2025-08-29T06:22:43Z"/>
          </w:sdtContent>
        </w:sdt>
      </w:p>
    </w:sdtContent>
  </w:sdt>
  <w:sdt>
    <w:sdtPr>
      <w:id w:val="-1325565126"/>
      <w:tag w:val="goog_rdk_2690"/>
    </w:sdtPr>
    <w:sdtContent>
      <w:p w:rsidR="00000000" w:rsidDel="00000000" w:rsidP="00000000" w:rsidRDefault="00000000" w:rsidRPr="00000000" w14:paraId="0000031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38869462"/>
            <w:tag w:val="goog_rdk_2688"/>
          </w:sdtPr>
          <w:sdtContent>
            <w:ins w:author="Anonymous" w:id="12" w:date="2025-08-29T06:22:43Z"/>
            <w:sdt>
              <w:sdtPr>
                <w:id w:val="-894934380"/>
                <w:tag w:val="goog_rdk_268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Various RxNORM datasets</w:t>
                  </w:r>
                </w:ins>
              </w:sdtContent>
            </w:sdt>
            <w:ins w:author="Anonymous" w:id="12" w:date="2025-08-29T06:22:43Z"/>
          </w:sdtContent>
        </w:sdt>
      </w:p>
    </w:sdtContent>
  </w:sdt>
  <w:sdt>
    <w:sdtPr>
      <w:id w:val="-976364439"/>
      <w:tag w:val="goog_rdk_2693"/>
    </w:sdtPr>
    <w:sdtContent>
      <w:p w:rsidR="00000000" w:rsidDel="00000000" w:rsidP="00000000" w:rsidRDefault="00000000" w:rsidRPr="00000000" w14:paraId="0000031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19213804"/>
            <w:tag w:val="goog_rdk_2691"/>
          </w:sdtPr>
          <w:sdtContent>
            <w:ins w:author="Anonymous" w:id="12" w:date="2025-08-29T06:22:43Z"/>
            <w:sdt>
              <w:sdtPr>
                <w:id w:val="1956145321"/>
                <w:tag w:val="goog_rdk_269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Make sure to download the latest(2025) dataset from the available zip folders.</w:t>
                  </w:r>
                </w:ins>
              </w:sdtContent>
            </w:sdt>
            <w:ins w:author="Anonymous" w:id="12" w:date="2025-08-29T06:22:43Z"/>
          </w:sdtContent>
        </w:sdt>
      </w:p>
    </w:sdtContent>
  </w:sdt>
  <w:sdt>
    <w:sdtPr>
      <w:id w:val="-282738764"/>
      <w:tag w:val="goog_rdk_2696"/>
    </w:sdtPr>
    <w:sdtContent>
      <w:p w:rsidR="00000000" w:rsidDel="00000000" w:rsidP="00000000" w:rsidRDefault="00000000" w:rsidRPr="00000000" w14:paraId="0000031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12572506"/>
            <w:tag w:val="goog_rdk_2694"/>
          </w:sdtPr>
          <w:sdtContent>
            <w:ins w:author="Anonymous" w:id="12" w:date="2025-08-29T06:22:43Z"/>
            <w:sdt>
              <w:sdtPr>
                <w:id w:val="422035367"/>
                <w:tag w:val="goog_rdk_269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datasets from these two sources are complementary — the Kaggle dataset gives interaction pairs, while the RXNORM dataset provides standardized drug details.</w:t>
                  </w:r>
                </w:ins>
              </w:sdtContent>
            </w:sdt>
            <w:ins w:author="Anonymous" w:id="12" w:date="2025-08-29T06:22:43Z"/>
          </w:sdtContent>
        </w:sdt>
      </w:p>
    </w:sdtContent>
  </w:sdt>
  <w:sdt>
    <w:sdtPr>
      <w:id w:val="1365247316"/>
      <w:tag w:val="goog_rdk_2699"/>
    </w:sdtPr>
    <w:sdtContent>
      <w:p w:rsidR="00000000" w:rsidDel="00000000" w:rsidP="00000000" w:rsidRDefault="00000000" w:rsidRPr="00000000" w14:paraId="0000031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31523707"/>
            <w:tag w:val="goog_rdk_2697"/>
          </w:sdtPr>
          <w:sdtContent>
            <w:ins w:author="Anonymous" w:id="12" w:date="2025-08-29T06:22:43Z"/>
            <w:sdt>
              <w:sdtPr>
                <w:id w:val="-1461490383"/>
                <w:tag w:val="goog_rdk_269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acquiring both datasets, the next crucial step was to map and merge them to build a scientifically accurate and comprehensive dataset.</w:t>
                  </w:r>
                </w:ins>
              </w:sdtContent>
            </w:sdt>
            <w:ins w:author="Anonymous" w:id="12" w:date="2025-08-29T06:22:43Z"/>
          </w:sdtContent>
        </w:sdt>
      </w:p>
    </w:sdtContent>
  </w:sdt>
  <w:sdt>
    <w:sdtPr>
      <w:id w:val="1076592432"/>
      <w:tag w:val="goog_rdk_2702"/>
    </w:sdtPr>
    <w:sdtContent>
      <w:p w:rsidR="00000000" w:rsidDel="00000000" w:rsidP="00000000" w:rsidRDefault="00000000" w:rsidRPr="00000000" w14:paraId="0000031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47298418"/>
            <w:tag w:val="goog_rdk_2700"/>
          </w:sdtPr>
          <w:sdtContent>
            <w:ins w:author="Anonymous" w:id="12" w:date="2025-08-29T06:22:43Z"/>
            <w:sdt>
              <w:sdtPr>
                <w:id w:val="2052143085"/>
                <w:tag w:val="goog_rdk_2701"/>
              </w:sdtPr>
              <w:sdtContent>
                <w:ins w:author="Anonymous" w:id="12" w:date="2025-08-29T06:22:43Z">
                  <w:r w:rsidDel="00000000" w:rsidR="00000000" w:rsidRPr="00000000">
                    <w:rPr>
                      <w:rtl w:val="0"/>
                    </w:rPr>
                  </w:r>
                </w:ins>
              </w:sdtContent>
            </w:sdt>
            <w:ins w:author="Anonymous" w:id="12" w:date="2025-08-29T06:22:43Z"/>
          </w:sdtContent>
        </w:sdt>
      </w:p>
    </w:sdtContent>
  </w:sdt>
  <w:sdt>
    <w:sdtPr>
      <w:id w:val="578293469"/>
      <w:tag w:val="goog_rdk_2705"/>
    </w:sdtPr>
    <w:sdtContent>
      <w:p w:rsidR="00000000" w:rsidDel="00000000" w:rsidP="00000000" w:rsidRDefault="00000000" w:rsidRPr="00000000" w14:paraId="0000031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76363144"/>
            <w:tag w:val="goog_rdk_2703"/>
          </w:sdtPr>
          <w:sdtContent>
            <w:ins w:author="Anonymous" w:id="12" w:date="2025-08-29T06:22:43Z"/>
            <w:sdt>
              <w:sdtPr>
                <w:id w:val="-2137007037"/>
                <w:tag w:val="goog_rdk_270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Since the Kaggle dataset contained drug names mostly in common or commercial terms, we utilized the RXNORM dataset to standardize the drug information. Specifically, we extracted data from the </w:t>
                  </w:r>
                </w:ins>
              </w:sdtContent>
            </w:sdt>
            <w:ins w:author="Anonymous" w:id="12" w:date="2025-08-29T06:22:43Z"/>
          </w:sdtContent>
        </w:sdt>
      </w:p>
    </w:sdtContent>
  </w:sdt>
  <w:sdt>
    <w:sdtPr>
      <w:id w:val="41489599"/>
      <w:tag w:val="goog_rdk_2708"/>
    </w:sdtPr>
    <w:sdtContent>
      <w:p w:rsidR="00000000" w:rsidDel="00000000" w:rsidP="00000000" w:rsidRDefault="00000000" w:rsidRPr="00000000" w14:paraId="0000031A">
        <w:pPr>
          <w:tabs>
            <w:tab w:val="left" w:leader="none" w:pos="3929"/>
          </w:tabs>
          <w:ind w:right="-40.8661417322827"/>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81749447"/>
            <w:tag w:val="goog_rdk_2706"/>
          </w:sdtPr>
          <w:sdtContent>
            <w:ins w:author="Anonymous" w:id="12" w:date="2025-08-29T06:22:43Z"/>
            <w:sdt>
              <w:sdtPr>
                <w:id w:val="716674428"/>
                <w:tag w:val="goog_rdk_270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file within the RXNORM 2025 release zip, which provides detailed mappings between drug names and their corresponding </w:t>
                  </w:r>
                </w:ins>
              </w:sdtContent>
            </w:sdt>
            <w:ins w:author="Anonymous" w:id="12" w:date="2025-08-29T06:22:43Z"/>
          </w:sdtContent>
        </w:sdt>
      </w:p>
    </w:sdtContent>
  </w:sdt>
  <w:sdt>
    <w:sdtPr>
      <w:id w:val="420949777"/>
      <w:tag w:val="goog_rdk_2711"/>
    </w:sdtPr>
    <w:sdtContent>
      <w:p w:rsidR="00000000" w:rsidDel="00000000" w:rsidP="00000000" w:rsidRDefault="00000000" w:rsidRPr="00000000" w14:paraId="0000031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70697574"/>
            <w:tag w:val="goog_rdk_2709"/>
          </w:sdtPr>
          <w:sdtContent>
            <w:ins w:author="Anonymous" w:id="12" w:date="2025-08-29T06:22:43Z"/>
            <w:sdt>
              <w:sdtPr>
                <w:id w:val="1483010241"/>
                <w:tag w:val="goog_rdk_271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Concept Unique Identifier). RxCUIs serve as universal, standardized identifiers that enable unambiguous identification of drugs across different databases and applications. This mapping ensured consistency and scientific accuracy in representing drug entities throughout our project.</w:t>
                  </w:r>
                </w:ins>
              </w:sdtContent>
            </w:sdt>
            <w:ins w:author="Anonymous" w:id="12" w:date="2025-08-29T06:22:43Z"/>
          </w:sdtContent>
        </w:sdt>
      </w:p>
    </w:sdtContent>
  </w:sdt>
  <w:sdt>
    <w:sdtPr>
      <w:id w:val="1969964661"/>
      <w:tag w:val="goog_rdk_2714"/>
    </w:sdtPr>
    <w:sdtContent>
      <w:p w:rsidR="00000000" w:rsidDel="00000000" w:rsidP="00000000" w:rsidRDefault="00000000" w:rsidRPr="00000000" w14:paraId="0000031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74307934"/>
            <w:tag w:val="goog_rdk_2712"/>
          </w:sdtPr>
          <w:sdtContent>
            <w:ins w:author="Anonymous" w:id="12" w:date="2025-08-29T06:22:43Z"/>
            <w:sdt>
              <w:sdtPr>
                <w:id w:val="278394752"/>
                <w:tag w:val="goog_rdk_2713"/>
              </w:sdtPr>
              <w:sdtContent>
                <w:ins w:author="Anonymous" w:id="12" w:date="2025-08-29T06:22:43Z">
                  <w:r w:rsidDel="00000000" w:rsidR="00000000" w:rsidRPr="00000000">
                    <w:rPr>
                      <w:rtl w:val="0"/>
                    </w:rPr>
                  </w:r>
                </w:ins>
              </w:sdtContent>
            </w:sdt>
            <w:ins w:author="Anonymous" w:id="12" w:date="2025-08-29T06:22:43Z"/>
          </w:sdtContent>
        </w:sdt>
      </w:p>
    </w:sdtContent>
  </w:sdt>
  <w:sdt>
    <w:sdtPr>
      <w:id w:val="-1709380114"/>
      <w:tag w:val="goog_rdk_2717"/>
    </w:sdtPr>
    <w:sdtContent>
      <w:p w:rsidR="00000000" w:rsidDel="00000000" w:rsidP="00000000" w:rsidRDefault="00000000" w:rsidRPr="00000000" w14:paraId="0000031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10292097"/>
            <w:tag w:val="goog_rdk_2715"/>
          </w:sdtPr>
          <w:sdtContent>
            <w:ins w:author="Anonymous" w:id="12" w:date="2025-08-29T06:22:43Z"/>
            <w:sdt>
              <w:sdtPr>
                <w:id w:val="1223795332"/>
                <w:tag w:val="goog_rdk_2716"/>
              </w:sdtPr>
              <w:sdtContent>
                <w:ins w:author="Anonymous" w:id="12" w:date="2025-08-29T06:22:43Z">
                  <w:r w:rsidDel="00000000" w:rsidR="00000000" w:rsidRPr="00000000">
                    <w:rPr>
                      <w:rtl w:val="0"/>
                    </w:rPr>
                  </w:r>
                </w:ins>
              </w:sdtContent>
            </w:sdt>
            <w:ins w:author="Anonymous" w:id="12" w:date="2025-08-29T06:22:43Z"/>
          </w:sdtContent>
        </w:sdt>
      </w:p>
    </w:sdtContent>
  </w:sdt>
  <w:sdt>
    <w:sdtPr>
      <w:id w:val="-1950477899"/>
      <w:tag w:val="goog_rdk_2720"/>
    </w:sdtPr>
    <w:sdtContent>
      <w:p w:rsidR="00000000" w:rsidDel="00000000" w:rsidP="00000000" w:rsidRDefault="00000000" w:rsidRPr="00000000" w14:paraId="0000031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82534772"/>
            <w:tag w:val="goog_rdk_2718"/>
          </w:sdtPr>
          <w:sdtContent>
            <w:ins w:author="Anonymous" w:id="12" w:date="2025-08-29T06:22:43Z"/>
            <w:sdt>
              <w:sdtPr>
                <w:id w:val="471442050"/>
                <w:tag w:val="goog_rdk_271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merged the interaction pairs from the Kaggle dataset with the mapped RxCUIs and scientific drug names from the RXNORM dataset. This process involved:</w:t>
                  </w:r>
                </w:ins>
              </w:sdtContent>
            </w:sdt>
            <w:ins w:author="Anonymous" w:id="12" w:date="2025-08-29T06:22:43Z"/>
          </w:sdtContent>
        </w:sdt>
      </w:p>
    </w:sdtContent>
  </w:sdt>
  <w:sdt>
    <w:sdtPr>
      <w:id w:val="1417540632"/>
      <w:tag w:val="goog_rdk_2723"/>
    </w:sdtPr>
    <w:sdtContent>
      <w:p w:rsidR="00000000" w:rsidDel="00000000" w:rsidP="00000000" w:rsidRDefault="00000000" w:rsidRPr="00000000" w14:paraId="0000031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6185656"/>
            <w:tag w:val="goog_rdk_2721"/>
          </w:sdtPr>
          <w:sdtContent>
            <w:ins w:author="Anonymous" w:id="12" w:date="2025-08-29T06:22:43Z"/>
            <w:sdt>
              <w:sdtPr>
                <w:id w:val="1100379732"/>
                <w:tag w:val="goog_rdk_272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Matching drug names from both datasets, accounting for synonyms and spelling variations</w:t>
                  </w:r>
                </w:ins>
              </w:sdtContent>
            </w:sdt>
            <w:ins w:author="Anonymous" w:id="12" w:date="2025-08-29T06:22:43Z"/>
          </w:sdtContent>
        </w:sdt>
      </w:p>
    </w:sdtContent>
  </w:sdt>
  <w:sdt>
    <w:sdtPr>
      <w:id w:val="1926069772"/>
      <w:tag w:val="goog_rdk_2726"/>
    </w:sdtPr>
    <w:sdtContent>
      <w:p w:rsidR="00000000" w:rsidDel="00000000" w:rsidP="00000000" w:rsidRDefault="00000000" w:rsidRPr="00000000" w14:paraId="0000032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69959773"/>
            <w:tag w:val="goog_rdk_2724"/>
          </w:sdtPr>
          <w:sdtContent>
            <w:ins w:author="Anonymous" w:id="12" w:date="2025-08-29T06:22:43Z"/>
            <w:sdt>
              <w:sdtPr>
                <w:id w:val="1998704705"/>
                <w:tag w:val="goog_rdk_272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Associating each drug in the interaction pair with its RxCUI</w:t>
                  </w:r>
                </w:ins>
              </w:sdtContent>
            </w:sdt>
            <w:ins w:author="Anonymous" w:id="12" w:date="2025-08-29T06:22:43Z"/>
          </w:sdtContent>
        </w:sdt>
      </w:p>
    </w:sdtContent>
  </w:sdt>
  <w:sdt>
    <w:sdtPr>
      <w:id w:val="30333892"/>
      <w:tag w:val="goog_rdk_2729"/>
    </w:sdtPr>
    <w:sdtContent>
      <w:p w:rsidR="00000000" w:rsidDel="00000000" w:rsidP="00000000" w:rsidRDefault="00000000" w:rsidRPr="00000000" w14:paraId="0000032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43969594"/>
            <w:tag w:val="goog_rdk_2727"/>
          </w:sdtPr>
          <w:sdtContent>
            <w:ins w:author="Anonymous" w:id="12" w:date="2025-08-29T06:22:43Z"/>
            <w:sdt>
              <w:sdtPr>
                <w:id w:val="-793555266"/>
                <w:tag w:val="goog_rdk_272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Combining interaction details with RxCUI-based drug records to generate a unified dataset</w:t>
                  </w:r>
                </w:ins>
              </w:sdtContent>
            </w:sdt>
            <w:ins w:author="Anonymous" w:id="12" w:date="2025-08-29T06:22:43Z"/>
          </w:sdtContent>
        </w:sdt>
      </w:p>
    </w:sdtContent>
  </w:sdt>
  <w:sdt>
    <w:sdtPr>
      <w:id w:val="-1414894449"/>
      <w:tag w:val="goog_rdk_2732"/>
    </w:sdtPr>
    <w:sdtContent>
      <w:p w:rsidR="00000000" w:rsidDel="00000000" w:rsidP="00000000" w:rsidRDefault="00000000" w:rsidRPr="00000000" w14:paraId="0000032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03496068"/>
            <w:tag w:val="goog_rdk_2730"/>
          </w:sdtPr>
          <w:sdtContent>
            <w:ins w:author="Anonymous" w:id="12" w:date="2025-08-29T06:22:43Z"/>
            <w:sdt>
              <w:sdtPr>
                <w:id w:val="-1849983033"/>
                <w:tag w:val="goog_rdk_2731"/>
              </w:sdtPr>
              <w:sdtContent>
                <w:ins w:author="Anonymous" w:id="12" w:date="2025-08-29T06:22:43Z">
                  <w:r w:rsidDel="00000000" w:rsidR="00000000" w:rsidRPr="00000000">
                    <w:rPr>
                      <w:rtl w:val="0"/>
                    </w:rPr>
                  </w:r>
                </w:ins>
              </w:sdtContent>
            </w:sdt>
            <w:ins w:author="Anonymous" w:id="12" w:date="2025-08-29T06:22:43Z"/>
          </w:sdtContent>
        </w:sdt>
      </w:p>
    </w:sdtContent>
  </w:sdt>
  <w:sdt>
    <w:sdtPr>
      <w:id w:val="-1625096079"/>
      <w:tag w:val="goog_rdk_2735"/>
    </w:sdtPr>
    <w:sdtContent>
      <w:p w:rsidR="00000000" w:rsidDel="00000000" w:rsidP="00000000" w:rsidRDefault="00000000" w:rsidRPr="00000000" w14:paraId="0000032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533446"/>
            <w:tag w:val="goog_rdk_2733"/>
          </w:sdtPr>
          <w:sdtContent>
            <w:ins w:author="Anonymous" w:id="12" w:date="2025-08-29T06:22:43Z"/>
            <w:sdt>
              <w:sdtPr>
                <w:id w:val="1195981505"/>
                <w:tag w:val="goog_rdk_273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Map and merge and save the new custom dataset.</w:t>
                  </w:r>
                </w:ins>
              </w:sdtContent>
            </w:sdt>
            <w:ins w:author="Anonymous" w:id="12" w:date="2025-08-29T06:22:43Z"/>
          </w:sdtContent>
        </w:sdt>
      </w:p>
    </w:sdtContent>
  </w:sdt>
  <w:sdt>
    <w:sdtPr>
      <w:id w:val="-754751807"/>
      <w:tag w:val="goog_rdk_2738"/>
    </w:sdtPr>
    <w:sdtContent>
      <w:p w:rsidR="00000000" w:rsidDel="00000000" w:rsidP="00000000" w:rsidRDefault="00000000" w:rsidRPr="00000000" w14:paraId="0000032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86377507"/>
            <w:tag w:val="goog_rdk_2736"/>
          </w:sdtPr>
          <w:sdtContent>
            <w:ins w:author="Anonymous" w:id="12" w:date="2025-08-29T06:22:43Z"/>
            <w:sdt>
              <w:sdtPr>
                <w:id w:val="1477657820"/>
                <w:tag w:val="goog_rdk_273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combined dataset contains:</w:t>
                  </w:r>
                </w:ins>
              </w:sdtContent>
            </w:sdt>
            <w:ins w:author="Anonymous" w:id="12" w:date="2025-08-29T06:22:43Z"/>
          </w:sdtContent>
        </w:sdt>
      </w:p>
    </w:sdtContent>
  </w:sdt>
  <w:sdt>
    <w:sdtPr>
      <w:id w:val="-616608188"/>
      <w:tag w:val="goog_rdk_2741"/>
    </w:sdtPr>
    <w:sdtContent>
      <w:p w:rsidR="00000000" w:rsidDel="00000000" w:rsidP="00000000" w:rsidRDefault="00000000" w:rsidRPr="00000000" w14:paraId="0000032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95821350"/>
            <w:tag w:val="goog_rdk_2739"/>
          </w:sdtPr>
          <w:sdtContent>
            <w:ins w:author="Anonymous" w:id="12" w:date="2025-08-29T06:22:43Z"/>
            <w:sdt>
              <w:sdtPr>
                <w:id w:val="614483905"/>
                <w:tag w:val="goog_rdk_274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Pairs of interacting drugs</w:t>
                  </w:r>
                </w:ins>
              </w:sdtContent>
            </w:sdt>
            <w:ins w:author="Anonymous" w:id="12" w:date="2025-08-29T06:22:43Z"/>
          </w:sdtContent>
        </w:sdt>
      </w:p>
    </w:sdtContent>
  </w:sdt>
  <w:sdt>
    <w:sdtPr>
      <w:id w:val="1960931464"/>
      <w:tag w:val="goog_rdk_2744"/>
    </w:sdtPr>
    <w:sdtContent>
      <w:p w:rsidR="00000000" w:rsidDel="00000000" w:rsidP="00000000" w:rsidRDefault="00000000" w:rsidRPr="00000000" w14:paraId="0000032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5795576"/>
            <w:tag w:val="goog_rdk_2742"/>
          </w:sdtPr>
          <w:sdtContent>
            <w:ins w:author="Anonymous" w:id="12" w:date="2025-08-29T06:22:43Z"/>
            <w:sdt>
              <w:sdtPr>
                <w:id w:val="520558857"/>
                <w:tag w:val="goog_rdk_274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Standardized scientific drug names for accuracy</w:t>
                  </w:r>
                </w:ins>
              </w:sdtContent>
            </w:sdt>
            <w:ins w:author="Anonymous" w:id="12" w:date="2025-08-29T06:22:43Z"/>
          </w:sdtContent>
        </w:sdt>
      </w:p>
    </w:sdtContent>
  </w:sdt>
  <w:sdt>
    <w:sdtPr>
      <w:id w:val="-1222569060"/>
      <w:tag w:val="goog_rdk_2747"/>
    </w:sdtPr>
    <w:sdtContent>
      <w:p w:rsidR="00000000" w:rsidDel="00000000" w:rsidP="00000000" w:rsidRDefault="00000000" w:rsidRPr="00000000" w14:paraId="0000032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95983414"/>
            <w:tag w:val="goog_rdk_2745"/>
          </w:sdtPr>
          <w:sdtContent>
            <w:ins w:author="Anonymous" w:id="12" w:date="2025-08-29T06:22:43Z"/>
            <w:sdt>
              <w:sdtPr>
                <w:id w:val="-150909039"/>
                <w:tag w:val="goog_rdk_274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Corresponding RxCUIs for both drugs in each interaction</w:t>
                  </w:r>
                </w:ins>
              </w:sdtContent>
            </w:sdt>
            <w:ins w:author="Anonymous" w:id="12" w:date="2025-08-29T06:22:43Z"/>
          </w:sdtContent>
        </w:sdt>
      </w:p>
    </w:sdtContent>
  </w:sdt>
  <w:sdt>
    <w:sdtPr>
      <w:id w:val="-1992763928"/>
      <w:tag w:val="goog_rdk_2750"/>
    </w:sdtPr>
    <w:sdtContent>
      <w:p w:rsidR="00000000" w:rsidDel="00000000" w:rsidP="00000000" w:rsidRDefault="00000000" w:rsidRPr="00000000" w14:paraId="0000032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57694020"/>
            <w:tag w:val="goog_rdk_2748"/>
          </w:sdtPr>
          <w:sdtContent>
            <w:ins w:author="Anonymous" w:id="12" w:date="2025-08-29T06:22:43Z"/>
            <w:sdt>
              <w:sdtPr>
                <w:id w:val="340405034"/>
                <w:tag w:val="goog_rdk_274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Interaction details to inform further analysis</w:t>
                  </w:r>
                </w:ins>
              </w:sdtContent>
            </w:sdt>
            <w:ins w:author="Anonymous" w:id="12" w:date="2025-08-29T06:22:43Z"/>
          </w:sdtContent>
        </w:sdt>
      </w:p>
    </w:sdtContent>
  </w:sdt>
  <w:sdt>
    <w:sdtPr>
      <w:id w:val="-1780953332"/>
      <w:tag w:val="goog_rdk_2753"/>
    </w:sdtPr>
    <w:sdtContent>
      <w:p w:rsidR="00000000" w:rsidDel="00000000" w:rsidP="00000000" w:rsidRDefault="00000000" w:rsidRPr="00000000" w14:paraId="0000032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76444152"/>
            <w:tag w:val="goog_rdk_2751"/>
          </w:sdtPr>
          <w:sdtContent>
            <w:ins w:author="Anonymous" w:id="12" w:date="2025-08-29T06:22:43Z"/>
            <w:sdt>
              <w:sdtPr>
                <w:id w:val="511953312"/>
                <w:tag w:val="goog_rdk_275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integration step ensured data consistency and scientific validity, enabling downstream processes like dosage verification and safe alternative recommendations.</w:t>
                  </w:r>
                </w:ins>
              </w:sdtContent>
            </w:sdt>
            <w:ins w:author="Anonymous" w:id="12" w:date="2025-08-29T06:22:43Z"/>
          </w:sdtContent>
        </w:sdt>
      </w:p>
    </w:sdtContent>
  </w:sdt>
  <w:sdt>
    <w:sdtPr>
      <w:id w:val="1984822469"/>
      <w:tag w:val="goog_rdk_2756"/>
    </w:sdtPr>
    <w:sdtContent>
      <w:p w:rsidR="00000000" w:rsidDel="00000000" w:rsidP="00000000" w:rsidRDefault="00000000" w:rsidRPr="00000000" w14:paraId="0000032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24166138"/>
            <w:tag w:val="goog_rdk_2754"/>
          </w:sdtPr>
          <w:sdtContent>
            <w:ins w:author="Anonymous" w:id="12" w:date="2025-08-29T06:22:43Z"/>
            <w:sdt>
              <w:sdtPr>
                <w:id w:val="1058844361"/>
                <w:tag w:val="goog_rdk_275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new merged dataset name ddi_mapped_with_rxcui.csv looks like the following:</w:t>
                  </w:r>
                </w:ins>
              </w:sdtContent>
            </w:sdt>
            <w:ins w:author="Anonymous" w:id="12" w:date="2025-08-29T06:22:43Z"/>
          </w:sdtContent>
        </w:sdt>
      </w:p>
    </w:sdtContent>
  </w:sdt>
  <w:sdt>
    <w:sdtPr>
      <w:id w:val="951648686"/>
      <w:tag w:val="goog_rdk_2759"/>
    </w:sdtPr>
    <w:sdtContent>
      <w:p w:rsidR="00000000" w:rsidDel="00000000" w:rsidP="00000000" w:rsidRDefault="00000000" w:rsidRPr="00000000" w14:paraId="0000032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06809874"/>
            <w:tag w:val="goog_rdk_2757"/>
          </w:sdtPr>
          <w:sdtContent>
            <w:ins w:author="Anonymous" w:id="12" w:date="2025-08-29T06:22:43Z"/>
            <w:sdt>
              <w:sdtPr>
                <w:id w:val="519019099"/>
                <w:tag w:val="goog_rdk_2758"/>
              </w:sdtPr>
              <w:sdtContent>
                <w:ins w:author="Anonymous" w:id="12" w:date="2025-08-29T06:22:43Z">
                  <w:r w:rsidDel="00000000" w:rsidR="00000000" w:rsidRPr="00000000">
                    <w:rPr>
                      <w:rtl w:val="0"/>
                    </w:rPr>
                  </w:r>
                </w:ins>
              </w:sdtContent>
            </w:sdt>
            <w:ins w:author="Anonymous" w:id="12" w:date="2025-08-29T06:22:43Z"/>
          </w:sdtContent>
        </w:sdt>
      </w:p>
    </w:sdtContent>
  </w:sdt>
  <w:sdt>
    <w:sdtPr>
      <w:id w:val="-1242680311"/>
      <w:tag w:val="goog_rdk_2762"/>
    </w:sdtPr>
    <w:sdtContent>
      <w:p w:rsidR="00000000" w:rsidDel="00000000" w:rsidP="00000000" w:rsidRDefault="00000000" w:rsidRPr="00000000" w14:paraId="0000032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14797864"/>
            <w:tag w:val="goog_rdk_2760"/>
          </w:sdtPr>
          <w:sdtContent>
            <w:ins w:author="Anonymous" w:id="12" w:date="2025-08-29T06:22:43Z"/>
            <w:sdt>
              <w:sdtPr>
                <w:id w:val="1586998718"/>
                <w:tag w:val="goog_rdk_276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Mapped and Merged dataset</w:t>
                  </w:r>
                </w:ins>
              </w:sdtContent>
            </w:sdt>
            <w:ins w:author="Anonymous" w:id="12" w:date="2025-08-29T06:22:43Z"/>
          </w:sdtContent>
        </w:sdt>
      </w:p>
    </w:sdtContent>
  </w:sdt>
  <w:sdt>
    <w:sdtPr>
      <w:id w:val="1691941973"/>
      <w:tag w:val="goog_rdk_2765"/>
    </w:sdtPr>
    <w:sdtContent>
      <w:p w:rsidR="00000000" w:rsidDel="00000000" w:rsidP="00000000" w:rsidRDefault="00000000" w:rsidRPr="00000000" w14:paraId="0000032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12907845"/>
            <w:tag w:val="goog_rdk_2763"/>
          </w:sdtPr>
          <w:sdtContent>
            <w:ins w:author="Anonymous" w:id="12" w:date="2025-08-29T06:22:43Z"/>
            <w:sdt>
              <w:sdtPr>
                <w:id w:val="1840440249"/>
                <w:tag w:val="goog_rdk_2764"/>
              </w:sdtPr>
              <w:sdtContent>
                <w:ins w:author="Anonymous" w:id="12" w:date="2025-08-29T06:22:43Z">
                  <w:r w:rsidDel="00000000" w:rsidR="00000000" w:rsidRPr="00000000">
                    <w:rPr>
                      <w:rtl w:val="0"/>
                    </w:rPr>
                  </w:r>
                </w:ins>
              </w:sdtContent>
            </w:sdt>
            <w:ins w:author="Anonymous" w:id="12" w:date="2025-08-29T06:22:43Z"/>
          </w:sdtContent>
        </w:sdt>
      </w:p>
    </w:sdtContent>
  </w:sdt>
  <w:sdt>
    <w:sdtPr>
      <w:id w:val="2054980583"/>
      <w:tag w:val="goog_rdk_2768"/>
    </w:sdtPr>
    <w:sdtContent>
      <w:p w:rsidR="00000000" w:rsidDel="00000000" w:rsidP="00000000" w:rsidRDefault="00000000" w:rsidRPr="00000000" w14:paraId="0000032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2569448"/>
            <w:tag w:val="goog_rdk_2766"/>
          </w:sdtPr>
          <w:sdtContent>
            <w:ins w:author="Anonymous" w:id="12" w:date="2025-08-29T06:22:43Z"/>
            <w:sdt>
              <w:sdtPr>
                <w:id w:val="848090592"/>
                <w:tag w:val="goog_rdk_2767"/>
              </w:sdtPr>
              <w:sdtContent>
                <w:ins w:author="Anonymous" w:id="12" w:date="2025-08-29T06:22:43Z">
                  <w:r w:rsidDel="00000000" w:rsidR="00000000" w:rsidRPr="00000000">
                    <w:rPr>
                      <w:rtl w:val="0"/>
                    </w:rPr>
                  </w:r>
                </w:ins>
              </w:sdtContent>
            </w:sdt>
            <w:ins w:author="Anonymous" w:id="12" w:date="2025-08-29T06:22:43Z"/>
          </w:sdtContent>
        </w:sdt>
      </w:p>
    </w:sdtContent>
  </w:sdt>
  <w:sdt>
    <w:sdtPr>
      <w:id w:val="787198600"/>
      <w:tag w:val="goog_rdk_2771"/>
    </w:sdtPr>
    <w:sdtContent>
      <w:p w:rsidR="00000000" w:rsidDel="00000000" w:rsidP="00000000" w:rsidRDefault="00000000" w:rsidRPr="00000000" w14:paraId="0000032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04271174"/>
            <w:tag w:val="goog_rdk_2769"/>
          </w:sdtPr>
          <w:sdtContent>
            <w:ins w:author="Anonymous" w:id="12" w:date="2025-08-29T06:22:43Z"/>
            <w:sdt>
              <w:sdtPr>
                <w:id w:val="-387197934"/>
                <w:tag w:val="goog_rdk_2770"/>
              </w:sdtPr>
              <w:sdtContent>
                <w:ins w:author="Anonymous" w:id="12" w:date="2025-08-29T06:22:43Z">
                  <w:r w:rsidDel="00000000" w:rsidR="00000000" w:rsidRPr="00000000">
                    <w:rPr>
                      <w:rtl w:val="0"/>
                    </w:rPr>
                  </w:r>
                </w:ins>
              </w:sdtContent>
            </w:sdt>
            <w:ins w:author="Anonymous" w:id="12" w:date="2025-08-29T06:22:43Z"/>
          </w:sdtContent>
        </w:sdt>
      </w:p>
    </w:sdtContent>
  </w:sdt>
  <w:sdt>
    <w:sdtPr>
      <w:id w:val="-254640660"/>
      <w:tag w:val="goog_rdk_2774"/>
    </w:sdtPr>
    <w:sdtContent>
      <w:p w:rsidR="00000000" w:rsidDel="00000000" w:rsidP="00000000" w:rsidRDefault="00000000" w:rsidRPr="00000000" w14:paraId="0000033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11896741"/>
            <w:tag w:val="goog_rdk_2772"/>
          </w:sdtPr>
          <w:sdtContent>
            <w:ins w:author="Anonymous" w:id="12" w:date="2025-08-29T06:22:43Z"/>
            <w:sdt>
              <w:sdtPr>
                <w:id w:val="-67482900"/>
                <w:tag w:val="goog_rdk_2773"/>
              </w:sdtPr>
              <w:sdtContent>
                <w:ins w:author="Anonymous" w:id="12" w:date="2025-08-29T06:22:43Z">
                  <w:r w:rsidDel="00000000" w:rsidR="00000000" w:rsidRPr="00000000">
                    <w:rPr>
                      <w:rtl w:val="0"/>
                    </w:rPr>
                  </w:r>
                </w:ins>
              </w:sdtContent>
            </w:sdt>
            <w:ins w:author="Anonymous" w:id="12" w:date="2025-08-29T06:22:43Z"/>
          </w:sdtContent>
        </w:sdt>
      </w:p>
    </w:sdtContent>
  </w:sdt>
  <w:sdt>
    <w:sdtPr>
      <w:id w:val="711624666"/>
      <w:tag w:val="goog_rdk_2777"/>
    </w:sdtPr>
    <w:sdtContent>
      <w:p w:rsidR="00000000" w:rsidDel="00000000" w:rsidP="00000000" w:rsidRDefault="00000000" w:rsidRPr="00000000" w14:paraId="0000033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5205437"/>
            <w:tag w:val="goog_rdk_2775"/>
          </w:sdtPr>
          <w:sdtContent>
            <w:ins w:author="Anonymous" w:id="12" w:date="2025-08-29T06:22:43Z"/>
            <w:sdt>
              <w:sdtPr>
                <w:id w:val="1686534396"/>
                <w:tag w:val="goog_rdk_2776"/>
              </w:sdtPr>
              <w:sdtContent>
                <w:ins w:author="Anonymous" w:id="12" w:date="2025-08-29T06:22:43Z">
                  <w:r w:rsidDel="00000000" w:rsidR="00000000" w:rsidRPr="00000000">
                    <w:rPr>
                      <w:rtl w:val="0"/>
                    </w:rPr>
                  </w:r>
                </w:ins>
              </w:sdtContent>
            </w:sdt>
            <w:ins w:author="Anonymous" w:id="12" w:date="2025-08-29T06:22:43Z"/>
          </w:sdtContent>
        </w:sdt>
      </w:p>
    </w:sdtContent>
  </w:sdt>
  <w:sdt>
    <w:sdtPr>
      <w:id w:val="-67826452"/>
      <w:tag w:val="goog_rdk_2780"/>
    </w:sdtPr>
    <w:sdtContent>
      <w:p w:rsidR="00000000" w:rsidDel="00000000" w:rsidP="00000000" w:rsidRDefault="00000000" w:rsidRPr="00000000" w14:paraId="0000033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671598"/>
            <w:tag w:val="goog_rdk_2778"/>
          </w:sdtPr>
          <w:sdtContent>
            <w:ins w:author="Anonymous" w:id="12" w:date="2025-08-29T06:22:43Z"/>
            <w:sdt>
              <w:sdtPr>
                <w:id w:val="1108506147"/>
                <w:tag w:val="goog_rdk_2779"/>
              </w:sdtPr>
              <w:sdtContent>
                <w:ins w:author="Anonymous" w:id="12" w:date="2025-08-29T06:22:43Z">
                  <w:r w:rsidDel="00000000" w:rsidR="00000000" w:rsidRPr="00000000">
                    <w:rPr>
                      <w:rtl w:val="0"/>
                    </w:rPr>
                  </w:r>
                </w:ins>
              </w:sdtContent>
            </w:sdt>
            <w:ins w:author="Anonymous" w:id="12" w:date="2025-08-29T06:22:43Z"/>
          </w:sdtContent>
        </w:sdt>
      </w:p>
    </w:sdtContent>
  </w:sdt>
  <w:sdt>
    <w:sdtPr>
      <w:id w:val="-116121061"/>
      <w:tag w:val="goog_rdk_2783"/>
    </w:sdtPr>
    <w:sdtContent>
      <w:p w:rsidR="00000000" w:rsidDel="00000000" w:rsidP="00000000" w:rsidRDefault="00000000" w:rsidRPr="00000000" w14:paraId="0000033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31929045"/>
            <w:tag w:val="goog_rdk_2781"/>
          </w:sdtPr>
          <w:sdtContent>
            <w:ins w:author="Anonymous" w:id="12" w:date="2025-08-29T06:22:43Z"/>
            <w:sdt>
              <w:sdtPr>
                <w:id w:val="-93418810"/>
                <w:tag w:val="goog_rdk_2782"/>
              </w:sdtPr>
              <w:sdtContent>
                <w:ins w:author="Anonymous" w:id="12" w:date="2025-08-29T06:22:43Z">
                  <w:r w:rsidDel="00000000" w:rsidR="00000000" w:rsidRPr="00000000">
                    <w:rPr>
                      <w:rtl w:val="0"/>
                    </w:rPr>
                  </w:r>
                </w:ins>
              </w:sdtContent>
            </w:sdt>
            <w:ins w:author="Anonymous" w:id="12" w:date="2025-08-29T06:22:43Z"/>
          </w:sdtContent>
        </w:sdt>
      </w:p>
    </w:sdtContent>
  </w:sdt>
  <w:sdt>
    <w:sdtPr>
      <w:id w:val="-2019736442"/>
      <w:tag w:val="goog_rdk_2786"/>
    </w:sdtPr>
    <w:sdtContent>
      <w:p w:rsidR="00000000" w:rsidDel="00000000" w:rsidP="00000000" w:rsidRDefault="00000000" w:rsidRPr="00000000" w14:paraId="0000033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4677604"/>
            <w:tag w:val="goog_rdk_2784"/>
          </w:sdtPr>
          <w:sdtContent>
            <w:ins w:author="Anonymous" w:id="12" w:date="2025-08-29T06:22:43Z"/>
            <w:sdt>
              <w:sdtPr>
                <w:id w:val="685233476"/>
                <w:tag w:val="goog_rdk_2785"/>
              </w:sdtPr>
              <w:sdtContent>
                <w:ins w:author="Anonymous" w:id="12" w:date="2025-08-29T06:22:43Z">
                  <w:r w:rsidDel="00000000" w:rsidR="00000000" w:rsidRPr="00000000">
                    <w:rPr>
                      <w:rtl w:val="0"/>
                    </w:rPr>
                  </w:r>
                </w:ins>
              </w:sdtContent>
            </w:sdt>
            <w:ins w:author="Anonymous" w:id="12" w:date="2025-08-29T06:22:43Z"/>
          </w:sdtContent>
        </w:sdt>
      </w:p>
    </w:sdtContent>
  </w:sdt>
  <w:sdt>
    <w:sdtPr>
      <w:id w:val="-138463355"/>
      <w:tag w:val="goog_rdk_2789"/>
    </w:sdtPr>
    <w:sdtContent>
      <w:p w:rsidR="00000000" w:rsidDel="00000000" w:rsidP="00000000" w:rsidRDefault="00000000" w:rsidRPr="00000000" w14:paraId="0000033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82411592"/>
            <w:tag w:val="goog_rdk_2787"/>
          </w:sdtPr>
          <w:sdtContent>
            <w:ins w:author="Anonymous" w:id="12" w:date="2025-08-29T06:22:43Z"/>
            <w:sdt>
              <w:sdtPr>
                <w:id w:val="181747977"/>
                <w:tag w:val="goog_rdk_2788"/>
              </w:sdtPr>
              <w:sdtContent>
                <w:ins w:author="Anonymous" w:id="12" w:date="2025-08-29T06:22:43Z">
                  <w:r w:rsidDel="00000000" w:rsidR="00000000" w:rsidRPr="00000000">
                    <w:rPr>
                      <w:rtl w:val="0"/>
                    </w:rPr>
                  </w:r>
                </w:ins>
              </w:sdtContent>
            </w:sdt>
            <w:ins w:author="Anonymous" w:id="12" w:date="2025-08-29T06:22:43Z"/>
          </w:sdtContent>
        </w:sdt>
      </w:p>
    </w:sdtContent>
  </w:sdt>
  <w:sdt>
    <w:sdtPr>
      <w:id w:val="-829082972"/>
      <w:tag w:val="goog_rdk_2792"/>
    </w:sdtPr>
    <w:sdtContent>
      <w:p w:rsidR="00000000" w:rsidDel="00000000" w:rsidP="00000000" w:rsidRDefault="00000000" w:rsidRPr="00000000" w14:paraId="0000033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04826820"/>
            <w:tag w:val="goog_rdk_2790"/>
          </w:sdtPr>
          <w:sdtContent>
            <w:ins w:author="Anonymous" w:id="12" w:date="2025-08-29T06:22:43Z"/>
            <w:sdt>
              <w:sdtPr>
                <w:id w:val="-431174619"/>
                <w:tag w:val="goog_rdk_2791"/>
              </w:sdtPr>
              <w:sdtContent>
                <w:ins w:author="Anonymous" w:id="12" w:date="2025-08-29T06:22:43Z">
                  <w:r w:rsidDel="00000000" w:rsidR="00000000" w:rsidRPr="00000000">
                    <w:rPr>
                      <w:rtl w:val="0"/>
                    </w:rPr>
                  </w:r>
                </w:ins>
              </w:sdtContent>
            </w:sdt>
            <w:ins w:author="Anonymous" w:id="12" w:date="2025-08-29T06:22:43Z"/>
          </w:sdtContent>
        </w:sdt>
      </w:p>
    </w:sdtContent>
  </w:sdt>
  <w:sdt>
    <w:sdtPr>
      <w:id w:val="92364889"/>
      <w:tag w:val="goog_rdk_2795"/>
    </w:sdtPr>
    <w:sdtContent>
      <w:p w:rsidR="00000000" w:rsidDel="00000000" w:rsidP="00000000" w:rsidRDefault="00000000" w:rsidRPr="00000000" w14:paraId="0000033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1242804"/>
            <w:tag w:val="goog_rdk_2793"/>
          </w:sdtPr>
          <w:sdtContent>
            <w:ins w:author="Anonymous" w:id="12" w:date="2025-08-29T06:22:43Z"/>
            <w:sdt>
              <w:sdtPr>
                <w:id w:val="428547943"/>
                <w:tag w:val="goog_rdk_2794"/>
              </w:sdtPr>
              <w:sdtContent>
                <w:ins w:author="Anonymous" w:id="12" w:date="2025-08-29T06:22:43Z">
                  <w:r w:rsidDel="00000000" w:rsidR="00000000" w:rsidRPr="00000000">
                    <w:rPr>
                      <w:rtl w:val="0"/>
                    </w:rPr>
                  </w:r>
                </w:ins>
              </w:sdtContent>
            </w:sdt>
            <w:ins w:author="Anonymous" w:id="12" w:date="2025-08-29T06:22:43Z"/>
          </w:sdtContent>
        </w:sdt>
      </w:p>
    </w:sdtContent>
  </w:sdt>
  <w:sdt>
    <w:sdtPr>
      <w:id w:val="837332299"/>
      <w:tag w:val="goog_rdk_2798"/>
    </w:sdtPr>
    <w:sdtContent>
      <w:p w:rsidR="00000000" w:rsidDel="00000000" w:rsidP="00000000" w:rsidRDefault="00000000" w:rsidRPr="00000000" w14:paraId="0000033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04252103"/>
            <w:tag w:val="goog_rdk_2796"/>
          </w:sdtPr>
          <w:sdtContent>
            <w:ins w:author="Anonymous" w:id="12" w:date="2025-08-29T06:22:43Z"/>
            <w:sdt>
              <w:sdtPr>
                <w:id w:val="590836584"/>
                <w:tag w:val="goog_rdk_2797"/>
              </w:sdtPr>
              <w:sdtContent>
                <w:ins w:author="Anonymous" w:id="12" w:date="2025-08-29T06:22:43Z">
                  <w:r w:rsidDel="00000000" w:rsidR="00000000" w:rsidRPr="00000000">
                    <w:rPr>
                      <w:rtl w:val="0"/>
                    </w:rPr>
                  </w:r>
                </w:ins>
              </w:sdtContent>
            </w:sdt>
            <w:ins w:author="Anonymous" w:id="12" w:date="2025-08-29T06:22:43Z"/>
          </w:sdtContent>
        </w:sdt>
      </w:p>
    </w:sdtContent>
  </w:sdt>
  <w:sdt>
    <w:sdtPr>
      <w:id w:val="-1574312535"/>
      <w:tag w:val="goog_rdk_2801"/>
    </w:sdtPr>
    <w:sdtContent>
      <w:p w:rsidR="00000000" w:rsidDel="00000000" w:rsidP="00000000" w:rsidRDefault="00000000" w:rsidRPr="00000000" w14:paraId="0000033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12227465"/>
            <w:tag w:val="goog_rdk_2799"/>
          </w:sdtPr>
          <w:sdtContent>
            <w:ins w:author="Anonymous" w:id="12" w:date="2025-08-29T06:22:43Z"/>
            <w:sdt>
              <w:sdtPr>
                <w:id w:val="-177354934"/>
                <w:tag w:val="goog_rdk_2800"/>
              </w:sdtPr>
              <w:sdtContent>
                <w:ins w:author="Anonymous" w:id="12" w:date="2025-08-29T06:22:43Z">
                  <w:r w:rsidDel="00000000" w:rsidR="00000000" w:rsidRPr="00000000">
                    <w:rPr>
                      <w:rtl w:val="0"/>
                    </w:rPr>
                  </w:r>
                </w:ins>
              </w:sdtContent>
            </w:sdt>
            <w:ins w:author="Anonymous" w:id="12" w:date="2025-08-29T06:22:43Z"/>
          </w:sdtContent>
        </w:sdt>
      </w:p>
    </w:sdtContent>
  </w:sdt>
  <w:sdt>
    <w:sdtPr>
      <w:id w:val="2112496699"/>
      <w:tag w:val="goog_rdk_2804"/>
    </w:sdtPr>
    <w:sdtContent>
      <w:p w:rsidR="00000000" w:rsidDel="00000000" w:rsidP="00000000" w:rsidRDefault="00000000" w:rsidRPr="00000000" w14:paraId="0000033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2691861"/>
            <w:tag w:val="goog_rdk_2802"/>
          </w:sdtPr>
          <w:sdtContent>
            <w:ins w:author="Anonymous" w:id="12" w:date="2025-08-29T06:22:43Z"/>
            <w:sdt>
              <w:sdtPr>
                <w:id w:val="1417242805"/>
                <w:tag w:val="goog_rdk_2803"/>
              </w:sdtPr>
              <w:sdtContent>
                <w:ins w:author="Anonymous" w:id="12" w:date="2025-08-29T06:22:43Z">
                  <w:r w:rsidDel="00000000" w:rsidR="00000000" w:rsidRPr="00000000">
                    <w:rPr>
                      <w:rtl w:val="0"/>
                    </w:rPr>
                  </w:r>
                </w:ins>
              </w:sdtContent>
            </w:sdt>
            <w:ins w:author="Anonymous" w:id="12" w:date="2025-08-29T06:22:43Z"/>
          </w:sdtContent>
        </w:sdt>
      </w:p>
    </w:sdtContent>
  </w:sdt>
  <w:sdt>
    <w:sdtPr>
      <w:id w:val="-519007932"/>
      <w:tag w:val="goog_rdk_2807"/>
    </w:sdtPr>
    <w:sdtContent>
      <w:p w:rsidR="00000000" w:rsidDel="00000000" w:rsidP="00000000" w:rsidRDefault="00000000" w:rsidRPr="00000000" w14:paraId="0000033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75224673"/>
            <w:tag w:val="goog_rdk_2805"/>
          </w:sdtPr>
          <w:sdtContent>
            <w:ins w:author="Anonymous" w:id="12" w:date="2025-08-29T06:22:43Z"/>
            <w:sdt>
              <w:sdtPr>
                <w:id w:val="-689322111"/>
                <w:tag w:val="goog_rdk_2806"/>
              </w:sdtPr>
              <w:sdtContent>
                <w:ins w:author="Anonymous" w:id="12" w:date="2025-08-29T06:22:43Z">
                  <w:r w:rsidDel="00000000" w:rsidR="00000000" w:rsidRPr="00000000">
                    <w:rPr>
                      <w:rtl w:val="0"/>
                    </w:rPr>
                  </w:r>
                </w:ins>
              </w:sdtContent>
            </w:sdt>
            <w:ins w:author="Anonymous" w:id="12" w:date="2025-08-29T06:22:43Z"/>
          </w:sdtContent>
        </w:sdt>
      </w:p>
    </w:sdtContent>
  </w:sdt>
  <w:sdt>
    <w:sdtPr>
      <w:id w:val="-1173655442"/>
      <w:tag w:val="goog_rdk_2810"/>
    </w:sdtPr>
    <w:sdtContent>
      <w:p w:rsidR="00000000" w:rsidDel="00000000" w:rsidP="00000000" w:rsidRDefault="00000000" w:rsidRPr="00000000" w14:paraId="0000033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11541882"/>
            <w:tag w:val="goog_rdk_2808"/>
          </w:sdtPr>
          <w:sdtContent>
            <w:ins w:author="Anonymous" w:id="12" w:date="2025-08-29T06:22:43Z"/>
            <w:sdt>
              <w:sdtPr>
                <w:id w:val="1509662466"/>
                <w:tag w:val="goog_rdk_280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combined NLP pipeline—leveraging Hugging Face’s domain-specific NER model and IBM Watson’s advanced semantic analysis—enabled our system to precisely extract and interpret critical drug interaction information, forming a foundation for safer medical prescriptions.</w:t>
                  </w:r>
                </w:ins>
              </w:sdtContent>
            </w:sdt>
            <w:ins w:author="Anonymous" w:id="12" w:date="2025-08-29T06:22:43Z"/>
          </w:sdtContent>
        </w:sdt>
      </w:p>
    </w:sdtContent>
  </w:sdt>
  <w:sdt>
    <w:sdtPr>
      <w:id w:val="-315064486"/>
      <w:tag w:val="goog_rdk_2813"/>
    </w:sdtPr>
    <w:sdtContent>
      <w:p w:rsidR="00000000" w:rsidDel="00000000" w:rsidP="00000000" w:rsidRDefault="00000000" w:rsidRPr="00000000" w14:paraId="0000033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49915520"/>
            <w:tag w:val="goog_rdk_2811"/>
          </w:sdtPr>
          <w:sdtContent>
            <w:ins w:author="Anonymous" w:id="12" w:date="2025-08-29T06:22:43Z"/>
            <w:sdt>
              <w:sdtPr>
                <w:id w:val="1653631898"/>
                <w:tag w:val="goog_rdk_28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accurately extract drug names and their dosages from medical texts, we leveraged the </w:t>
                  </w:r>
                </w:ins>
              </w:sdtContent>
            </w:sdt>
            <w:ins w:author="Anonymous" w:id="12" w:date="2025-08-29T06:22:43Z"/>
          </w:sdtContent>
        </w:sdt>
      </w:p>
    </w:sdtContent>
  </w:sdt>
  <w:sdt>
    <w:sdtPr>
      <w:id w:val="-527784862"/>
      <w:tag w:val="goog_rdk_2816"/>
    </w:sdtPr>
    <w:sdtContent>
      <w:p w:rsidR="00000000" w:rsidDel="00000000" w:rsidP="00000000" w:rsidRDefault="00000000" w:rsidRPr="00000000" w14:paraId="0000033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03645242"/>
            <w:tag w:val="goog_rdk_2814"/>
          </w:sdtPr>
          <w:sdtContent>
            <w:ins w:author="Anonymous" w:id="12" w:date="2025-08-29T06:22:43Z"/>
            <w:sdt>
              <w:sdtPr>
                <w:id w:val="-265408626"/>
                <w:tag w:val="goog_rdk_281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model available on Hugging Face. This model is specifically trained on medical datasets to identify entities such as drug names, dosages, and other related medical terms with high precision.</w:t>
                  </w:r>
                </w:ins>
              </w:sdtContent>
            </w:sdt>
            <w:ins w:author="Anonymous" w:id="12" w:date="2025-08-29T06:22:43Z"/>
          </w:sdtContent>
        </w:sdt>
      </w:p>
    </w:sdtContent>
  </w:sdt>
  <w:sdt>
    <w:sdtPr>
      <w:id w:val="466021510"/>
      <w:tag w:val="goog_rdk_2819"/>
    </w:sdtPr>
    <w:sdtContent>
      <w:p w:rsidR="00000000" w:rsidDel="00000000" w:rsidP="00000000" w:rsidRDefault="00000000" w:rsidRPr="00000000" w14:paraId="0000033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43359471"/>
            <w:tag w:val="goog_rdk_2817"/>
          </w:sdtPr>
          <w:sdtContent>
            <w:ins w:author="Anonymous" w:id="12" w:date="2025-08-29T06:22:43Z"/>
            <w:sdt>
              <w:sdtPr>
                <w:id w:val="-1128166246"/>
                <w:tag w:val="goog_rdk_2818"/>
              </w:sdtPr>
              <w:sdtContent>
                <w:ins w:author="Anonymous" w:id="12" w:date="2025-08-29T06:22:43Z">
                  <w:r w:rsidDel="00000000" w:rsidR="00000000" w:rsidRPr="00000000">
                    <w:rPr>
                      <w:rtl w:val="0"/>
                    </w:rPr>
                  </w:r>
                </w:ins>
              </w:sdtContent>
            </w:sdt>
            <w:ins w:author="Anonymous" w:id="12" w:date="2025-08-29T06:22:43Z"/>
          </w:sdtContent>
        </w:sdt>
      </w:p>
    </w:sdtContent>
  </w:sdt>
  <w:sdt>
    <w:sdtPr>
      <w:id w:val="452123442"/>
      <w:tag w:val="goog_rdk_2822"/>
    </w:sdtPr>
    <w:sdtContent>
      <w:p w:rsidR="00000000" w:rsidDel="00000000" w:rsidP="00000000" w:rsidRDefault="00000000" w:rsidRPr="00000000" w14:paraId="0000034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41372249"/>
            <w:tag w:val="goog_rdk_2820"/>
          </w:sdtPr>
          <w:sdtContent>
            <w:ins w:author="Anonymous" w:id="12" w:date="2025-08-29T06:22:43Z"/>
            <w:sdt>
              <w:sdtPr>
                <w:id w:val="-1055119532"/>
                <w:tag w:val="goog_rdk_282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created a free account on </w:t>
                  </w:r>
                </w:ins>
              </w:sdtContent>
            </w:sdt>
            <w:ins w:author="Anonymous" w:id="12" w:date="2025-08-29T06:22:43Z"/>
          </w:sdtContent>
        </w:sdt>
      </w:p>
    </w:sdtContent>
  </w:sdt>
  <w:sdt>
    <w:sdtPr>
      <w:id w:val="-909244619"/>
      <w:tag w:val="goog_rdk_2825"/>
    </w:sdtPr>
    <w:sdtContent>
      <w:p w:rsidR="00000000" w:rsidDel="00000000" w:rsidP="00000000" w:rsidRDefault="00000000" w:rsidRPr="00000000" w14:paraId="0000034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50871746"/>
            <w:tag w:val="goog_rdk_2823"/>
          </w:sdtPr>
          <w:sdtContent>
            <w:ins w:author="Anonymous" w:id="12" w:date="2025-08-29T06:22:43Z"/>
            <w:sdt>
              <w:sdtPr>
                <w:id w:val="459890874"/>
                <w:tag w:val="goog_rdk_282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access their model hub and APIs.</w:t>
                  </w:r>
                </w:ins>
              </w:sdtContent>
            </w:sdt>
            <w:ins w:author="Anonymous" w:id="12" w:date="2025-08-29T06:22:43Z"/>
          </w:sdtContent>
        </w:sdt>
      </w:p>
    </w:sdtContent>
  </w:sdt>
  <w:sdt>
    <w:sdtPr>
      <w:id w:val="1618020840"/>
      <w:tag w:val="goog_rdk_2828"/>
    </w:sdtPr>
    <w:sdtContent>
      <w:p w:rsidR="00000000" w:rsidDel="00000000" w:rsidP="00000000" w:rsidRDefault="00000000" w:rsidRPr="00000000" w14:paraId="0000034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89795419"/>
            <w:tag w:val="goog_rdk_2826"/>
          </w:sdtPr>
          <w:sdtContent>
            <w:ins w:author="Anonymous" w:id="12" w:date="2025-08-29T06:22:43Z"/>
            <w:sdt>
              <w:sdtPr>
                <w:id w:val="571693474"/>
                <w:tag w:val="goog_rdk_282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account setup, we generated an API key from the user settings for authenticated requests.</w:t>
                  </w:r>
                </w:ins>
              </w:sdtContent>
            </w:sdt>
            <w:ins w:author="Anonymous" w:id="12" w:date="2025-08-29T06:22:43Z"/>
          </w:sdtContent>
        </w:sdt>
      </w:p>
    </w:sdtContent>
  </w:sdt>
  <w:sdt>
    <w:sdtPr>
      <w:id w:val="-2106868162"/>
      <w:tag w:val="goog_rdk_2831"/>
    </w:sdtPr>
    <w:sdtContent>
      <w:p w:rsidR="00000000" w:rsidDel="00000000" w:rsidP="00000000" w:rsidRDefault="00000000" w:rsidRPr="00000000" w14:paraId="0000034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26615367"/>
            <w:tag w:val="goog_rdk_2829"/>
          </w:sdtPr>
          <w:sdtContent>
            <w:ins w:author="Anonymous" w:id="12" w:date="2025-08-29T06:22:43Z"/>
            <w:sdt>
              <w:sdtPr>
                <w:id w:val="-2100147218"/>
                <w:tag w:val="goog_rdk_2830"/>
              </w:sdtPr>
              <w:sdtContent>
                <w:ins w:author="Anonymous" w:id="12" w:date="2025-08-29T06:22:43Z">
                  <w:r w:rsidDel="00000000" w:rsidR="00000000" w:rsidRPr="00000000">
                    <w:rPr>
                      <w:rtl w:val="0"/>
                    </w:rPr>
                  </w:r>
                </w:ins>
              </w:sdtContent>
            </w:sdt>
            <w:ins w:author="Anonymous" w:id="12" w:date="2025-08-29T06:22:43Z"/>
          </w:sdtContent>
        </w:sdt>
      </w:p>
    </w:sdtContent>
  </w:sdt>
  <w:sdt>
    <w:sdtPr>
      <w:id w:val="-1828925834"/>
      <w:tag w:val="goog_rdk_2834"/>
    </w:sdtPr>
    <w:sdtContent>
      <w:p w:rsidR="00000000" w:rsidDel="00000000" w:rsidP="00000000" w:rsidRDefault="00000000" w:rsidRPr="00000000" w14:paraId="0000034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86916881"/>
            <w:tag w:val="goog_rdk_2832"/>
          </w:sdtPr>
          <w:sdtContent>
            <w:ins w:author="Anonymous" w:id="12" w:date="2025-08-29T06:22:43Z"/>
            <w:sdt>
              <w:sdtPr>
                <w:id w:val="-891277702"/>
                <w:tag w:val="goog_rdk_283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Model Link: samant/medical-ner</w:t>
                  </w:r>
                </w:ins>
              </w:sdtContent>
            </w:sdt>
            <w:ins w:author="Anonymous" w:id="12" w:date="2025-08-29T06:22:43Z"/>
          </w:sdtContent>
        </w:sdt>
      </w:p>
    </w:sdtContent>
  </w:sdt>
  <w:sdt>
    <w:sdtPr>
      <w:id w:val="708612748"/>
      <w:tag w:val="goog_rdk_2837"/>
    </w:sdtPr>
    <w:sdtContent>
      <w:p w:rsidR="00000000" w:rsidDel="00000000" w:rsidP="00000000" w:rsidRDefault="00000000" w:rsidRPr="00000000" w14:paraId="0000034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82977811"/>
            <w:tag w:val="goog_rdk_2835"/>
          </w:sdtPr>
          <w:sdtContent>
            <w:ins w:author="Anonymous" w:id="12" w:date="2025-08-29T06:22:43Z"/>
            <w:sdt>
              <w:sdtPr>
                <w:id w:val="-1702187454"/>
                <w:tag w:val="goog_rdk_283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Capabilities: Extracts drug entities along with dosage information from unstructured clinical or medical text.</w:t>
                  </w:r>
                </w:ins>
              </w:sdtContent>
            </w:sdt>
            <w:ins w:author="Anonymous" w:id="12" w:date="2025-08-29T06:22:43Z"/>
          </w:sdtContent>
        </w:sdt>
      </w:p>
    </w:sdtContent>
  </w:sdt>
  <w:sdt>
    <w:sdtPr>
      <w:id w:val="2018852833"/>
      <w:tag w:val="goog_rdk_2840"/>
    </w:sdtPr>
    <w:sdtContent>
      <w:p w:rsidR="00000000" w:rsidDel="00000000" w:rsidP="00000000" w:rsidRDefault="00000000" w:rsidRPr="00000000" w14:paraId="0000034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7813447"/>
            <w:tag w:val="goog_rdk_2838"/>
          </w:sdtPr>
          <w:sdtContent>
            <w:ins w:author="Anonymous" w:id="12" w:date="2025-08-29T06:22:43Z"/>
            <w:sdt>
              <w:sdtPr>
                <w:id w:val="329085749"/>
                <w:tag w:val="goog_rdk_2839"/>
              </w:sdtPr>
              <w:sdtContent>
                <w:ins w:author="Anonymous" w:id="12" w:date="2025-08-29T06:22:43Z">
                  <w:r w:rsidDel="00000000" w:rsidR="00000000" w:rsidRPr="00000000">
                    <w:rPr>
                      <w:rtl w:val="0"/>
                    </w:rPr>
                  </w:r>
                </w:ins>
              </w:sdtContent>
            </w:sdt>
            <w:ins w:author="Anonymous" w:id="12" w:date="2025-08-29T06:22:43Z"/>
          </w:sdtContent>
        </w:sdt>
      </w:p>
    </w:sdtContent>
  </w:sdt>
  <w:sdt>
    <w:sdtPr>
      <w:id w:val="757229073"/>
      <w:tag w:val="goog_rdk_2843"/>
    </w:sdtPr>
    <w:sdtContent>
      <w:p w:rsidR="00000000" w:rsidDel="00000000" w:rsidP="00000000" w:rsidRDefault="00000000" w:rsidRPr="00000000" w14:paraId="0000034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22384788"/>
            <w:tag w:val="goog_rdk_2841"/>
          </w:sdtPr>
          <w:sdtContent>
            <w:ins w:author="Anonymous" w:id="12" w:date="2025-08-29T06:22:43Z"/>
            <w:sdt>
              <w:sdtPr>
                <w:id w:val="-950094146"/>
                <w:tag w:val="goog_rdk_2842"/>
              </w:sdtPr>
              <w:sdtContent>
                <w:ins w:author="Anonymous" w:id="12" w:date="2025-08-29T06:22:43Z">
                  <w:r w:rsidDel="00000000" w:rsidR="00000000" w:rsidRPr="00000000">
                    <w:rPr>
                      <w:rtl w:val="0"/>
                    </w:rPr>
                  </w:r>
                </w:ins>
              </w:sdtContent>
            </w:sdt>
            <w:ins w:author="Anonymous" w:id="12" w:date="2025-08-29T06:22:43Z"/>
          </w:sdtContent>
        </w:sdt>
      </w:p>
    </w:sdtContent>
  </w:sdt>
  <w:sdt>
    <w:sdtPr>
      <w:id w:val="735166159"/>
      <w:tag w:val="goog_rdk_2846"/>
    </w:sdtPr>
    <w:sdtContent>
      <w:p w:rsidR="00000000" w:rsidDel="00000000" w:rsidP="00000000" w:rsidRDefault="00000000" w:rsidRPr="00000000" w14:paraId="0000034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3454763"/>
            <w:tag w:val="goog_rdk_2844"/>
          </w:sdtPr>
          <w:sdtContent>
            <w:ins w:author="Anonymous" w:id="12" w:date="2025-08-29T06:22:43Z"/>
            <w:sdt>
              <w:sdtPr>
                <w:id w:val="-2045236560"/>
                <w:tag w:val="goog_rdk_284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Using the Hugging Face Inference API, our backend sends input medical texts containing drug interaction information to the model endpoint.</w:t>
                  </w:r>
                </w:ins>
              </w:sdtContent>
            </w:sdt>
            <w:ins w:author="Anonymous" w:id="12" w:date="2025-08-29T06:22:43Z"/>
          </w:sdtContent>
        </w:sdt>
      </w:p>
    </w:sdtContent>
  </w:sdt>
  <w:sdt>
    <w:sdtPr>
      <w:id w:val="-346076203"/>
      <w:tag w:val="goog_rdk_2849"/>
    </w:sdtPr>
    <w:sdtContent>
      <w:p w:rsidR="00000000" w:rsidDel="00000000" w:rsidP="00000000" w:rsidRDefault="00000000" w:rsidRPr="00000000" w14:paraId="0000034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740062"/>
            <w:tag w:val="goog_rdk_2847"/>
          </w:sdtPr>
          <w:sdtContent>
            <w:ins w:author="Anonymous" w:id="12" w:date="2025-08-29T06:22:43Z"/>
            <w:sdt>
              <w:sdtPr>
                <w:id w:val="-144298017"/>
                <w:tag w:val="goog_rdk_284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model returns structured annotations identifying drug names and dosages, which are then used to enrich our dataset and support further analysis.</w:t>
                  </w:r>
                </w:ins>
              </w:sdtContent>
            </w:sdt>
            <w:ins w:author="Anonymous" w:id="12" w:date="2025-08-29T06:22:43Z"/>
          </w:sdtContent>
        </w:sdt>
      </w:p>
    </w:sdtContent>
  </w:sdt>
  <w:sdt>
    <w:sdtPr>
      <w:id w:val="-435763929"/>
      <w:tag w:val="goog_rdk_2852"/>
    </w:sdtPr>
    <w:sdtContent>
      <w:p w:rsidR="00000000" w:rsidDel="00000000" w:rsidP="00000000" w:rsidRDefault="00000000" w:rsidRPr="00000000" w14:paraId="0000034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8998103"/>
            <w:tag w:val="goog_rdk_2850"/>
          </w:sdtPr>
          <w:sdtContent>
            <w:ins w:author="Anonymous" w:id="12" w:date="2025-08-29T06:22:43Z"/>
            <w:sdt>
              <w:sdtPr>
                <w:id w:val="-809018225"/>
                <w:tag w:val="goog_rdk_2851"/>
              </w:sdtPr>
              <w:sdtContent>
                <w:ins w:author="Anonymous" w:id="12" w:date="2025-08-29T06:22:43Z">
                  <w:r w:rsidDel="00000000" w:rsidR="00000000" w:rsidRPr="00000000">
                    <w:rPr>
                      <w:rtl w:val="0"/>
                    </w:rPr>
                  </w:r>
                </w:ins>
              </w:sdtContent>
            </w:sdt>
            <w:ins w:author="Anonymous" w:id="12" w:date="2025-08-29T06:22:43Z"/>
          </w:sdtContent>
        </w:sdt>
      </w:p>
    </w:sdtContent>
  </w:sdt>
  <w:sdt>
    <w:sdtPr>
      <w:id w:val="-486254544"/>
      <w:tag w:val="goog_rdk_2855"/>
    </w:sdtPr>
    <w:sdtContent>
      <w:p w:rsidR="00000000" w:rsidDel="00000000" w:rsidP="00000000" w:rsidRDefault="00000000" w:rsidRPr="00000000" w14:paraId="0000034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78063340"/>
            <w:tag w:val="goog_rdk_2853"/>
          </w:sdtPr>
          <w:sdtContent>
            <w:ins w:author="Anonymous" w:id="12" w:date="2025-08-29T06:22:43Z"/>
            <w:sdt>
              <w:sdtPr>
                <w:id w:val="-853126473"/>
                <w:tag w:val="goog_rdk_285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logging in, click on your profile picture at the top right corner and select </w:t>
                  </w:r>
                </w:ins>
              </w:sdtContent>
            </w:sdt>
            <w:ins w:author="Anonymous" w:id="12" w:date="2025-08-29T06:22:43Z"/>
          </w:sdtContent>
        </w:sdt>
      </w:p>
    </w:sdtContent>
  </w:sdt>
  <w:sdt>
    <w:sdtPr>
      <w:id w:val="926856608"/>
      <w:tag w:val="goog_rdk_2858"/>
    </w:sdtPr>
    <w:sdtContent>
      <w:p w:rsidR="00000000" w:rsidDel="00000000" w:rsidP="00000000" w:rsidRDefault="00000000" w:rsidRPr="00000000" w14:paraId="0000034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98828976"/>
            <w:tag w:val="goog_rdk_2856"/>
          </w:sdtPr>
          <w:sdtContent>
            <w:ins w:author="Anonymous" w:id="12" w:date="2025-08-29T06:22:43Z"/>
            <w:sdt>
              <w:sdtPr>
                <w:id w:val="1633150558"/>
                <w:tag w:val="goog_rdk_285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ins>
              </w:sdtContent>
            </w:sdt>
            <w:ins w:author="Anonymous" w:id="12" w:date="2025-08-29T06:22:43Z"/>
          </w:sdtContent>
        </w:sdt>
      </w:p>
    </w:sdtContent>
  </w:sdt>
  <w:sdt>
    <w:sdtPr>
      <w:id w:val="1387557018"/>
      <w:tag w:val="goog_rdk_2861"/>
    </w:sdtPr>
    <w:sdtContent>
      <w:p w:rsidR="00000000" w:rsidDel="00000000" w:rsidP="00000000" w:rsidRDefault="00000000" w:rsidRPr="00000000" w14:paraId="0000034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24725889"/>
            <w:tag w:val="goog_rdk_2859"/>
          </w:sdtPr>
          <w:sdtContent>
            <w:ins w:author="Anonymous" w:id="12" w:date="2025-08-29T06:22:43Z"/>
            <w:sdt>
              <w:sdtPr>
                <w:id w:val="382178533"/>
                <w:tag w:val="goog_rdk_286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 the settings menu, navigate to </w:t>
                  </w:r>
                </w:ins>
              </w:sdtContent>
            </w:sdt>
            <w:ins w:author="Anonymous" w:id="12" w:date="2025-08-29T06:22:43Z"/>
          </w:sdtContent>
        </w:sdt>
      </w:p>
    </w:sdtContent>
  </w:sdt>
  <w:sdt>
    <w:sdtPr>
      <w:id w:val="298232981"/>
      <w:tag w:val="goog_rdk_2864"/>
    </w:sdtPr>
    <w:sdtContent>
      <w:p w:rsidR="00000000" w:rsidDel="00000000" w:rsidP="00000000" w:rsidRDefault="00000000" w:rsidRPr="00000000" w14:paraId="0000034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30067611"/>
            <w:tag w:val="goog_rdk_2862"/>
          </w:sdtPr>
          <w:sdtContent>
            <w:ins w:author="Anonymous" w:id="12" w:date="2025-08-29T06:22:43Z"/>
            <w:sdt>
              <w:sdtPr>
                <w:id w:val="1221347937"/>
                <w:tag w:val="goog_rdk_286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ins>
              </w:sdtContent>
            </w:sdt>
            <w:ins w:author="Anonymous" w:id="12" w:date="2025-08-29T06:22:43Z"/>
          </w:sdtContent>
        </w:sdt>
      </w:p>
    </w:sdtContent>
  </w:sdt>
  <w:sdt>
    <w:sdtPr>
      <w:id w:val="1387994208"/>
      <w:tag w:val="goog_rdk_2867"/>
    </w:sdtPr>
    <w:sdtContent>
      <w:p w:rsidR="00000000" w:rsidDel="00000000" w:rsidP="00000000" w:rsidRDefault="00000000" w:rsidRPr="00000000" w14:paraId="0000034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35152653"/>
            <w:tag w:val="goog_rdk_2865"/>
          </w:sdtPr>
          <w:sdtContent>
            <w:ins w:author="Anonymous" w:id="12" w:date="2025-08-29T06:22:43Z"/>
            <w:sdt>
              <w:sdtPr>
                <w:id w:val="-1101039310"/>
                <w:tag w:val="goog_rdk_2866"/>
              </w:sdtPr>
              <w:sdtContent>
                <w:ins w:author="Anonymous" w:id="12" w:date="2025-08-29T06:22:43Z">
                  <w:r w:rsidDel="00000000" w:rsidR="00000000" w:rsidRPr="00000000">
                    <w:rPr>
                      <w:rtl w:val="0"/>
                    </w:rPr>
                  </w:r>
                </w:ins>
              </w:sdtContent>
            </w:sdt>
            <w:ins w:author="Anonymous" w:id="12" w:date="2025-08-29T06:22:43Z"/>
          </w:sdtContent>
        </w:sdt>
      </w:p>
    </w:sdtContent>
  </w:sdt>
  <w:sdt>
    <w:sdtPr>
      <w:id w:val="1091522488"/>
      <w:tag w:val="goog_rdk_2870"/>
    </w:sdtPr>
    <w:sdtContent>
      <w:p w:rsidR="00000000" w:rsidDel="00000000" w:rsidP="00000000" w:rsidRDefault="00000000" w:rsidRPr="00000000" w14:paraId="0000035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6181343"/>
            <w:tag w:val="goog_rdk_2868"/>
          </w:sdtPr>
          <w:sdtContent>
            <w:ins w:author="Anonymous" w:id="12" w:date="2025-08-29T06:22:43Z"/>
            <w:sdt>
              <w:sdtPr>
                <w:id w:val="321945630"/>
                <w:tag w:val="goog_rdk_286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Click </w:t>
                  </w:r>
                </w:ins>
              </w:sdtContent>
            </w:sdt>
            <w:ins w:author="Anonymous" w:id="12" w:date="2025-08-29T06:22:43Z"/>
          </w:sdtContent>
        </w:sdt>
      </w:p>
    </w:sdtContent>
  </w:sdt>
  <w:sdt>
    <w:sdtPr>
      <w:id w:val="-1586015469"/>
      <w:tag w:val="goog_rdk_2873"/>
    </w:sdtPr>
    <w:sdtContent>
      <w:p w:rsidR="00000000" w:rsidDel="00000000" w:rsidP="00000000" w:rsidRDefault="00000000" w:rsidRPr="00000000" w14:paraId="0000035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44874364"/>
            <w:tag w:val="goog_rdk_2871"/>
          </w:sdtPr>
          <w:sdtContent>
            <w:ins w:author="Anonymous" w:id="12" w:date="2025-08-29T06:22:43Z"/>
            <w:sdt>
              <w:sdtPr>
                <w:id w:val="-1605476264"/>
                <w:tag w:val="goog_rdk_287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provide a name (e.g., medical-ner-app), select the scope (choose </w:t>
                  </w:r>
                </w:ins>
              </w:sdtContent>
            </w:sdt>
            <w:ins w:author="Anonymous" w:id="12" w:date="2025-08-29T06:22:43Z"/>
          </w:sdtContent>
        </w:sdt>
      </w:p>
    </w:sdtContent>
  </w:sdt>
  <w:sdt>
    <w:sdtPr>
      <w:id w:val="715234635"/>
      <w:tag w:val="goog_rdk_2876"/>
    </w:sdtPr>
    <w:sdtContent>
      <w:p w:rsidR="00000000" w:rsidDel="00000000" w:rsidP="00000000" w:rsidRDefault="00000000" w:rsidRPr="00000000" w14:paraId="0000035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97619453"/>
            <w:tag w:val="goog_rdk_2874"/>
          </w:sdtPr>
          <w:sdtContent>
            <w:ins w:author="Anonymous" w:id="12" w:date="2025-08-29T06:22:43Z"/>
            <w:sdt>
              <w:sdtPr>
                <w:id w:val="-1025391435"/>
                <w:tag w:val="goog_rdk_287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for inference access), and click </w:t>
                  </w:r>
                </w:ins>
              </w:sdtContent>
            </w:sdt>
            <w:ins w:author="Anonymous" w:id="12" w:date="2025-08-29T06:22:43Z"/>
          </w:sdtContent>
        </w:sdt>
      </w:p>
    </w:sdtContent>
  </w:sdt>
  <w:sdt>
    <w:sdtPr>
      <w:id w:val="-1608888711"/>
      <w:tag w:val="goog_rdk_2879"/>
    </w:sdtPr>
    <w:sdtContent>
      <w:p w:rsidR="00000000" w:rsidDel="00000000" w:rsidP="00000000" w:rsidRDefault="00000000" w:rsidRPr="00000000" w14:paraId="0000035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95941207"/>
            <w:tag w:val="goog_rdk_2877"/>
          </w:sdtPr>
          <w:sdtContent>
            <w:ins w:author="Anonymous" w:id="12" w:date="2025-08-29T06:22:43Z"/>
            <w:sdt>
              <w:sdtPr>
                <w:id w:val="-189704312"/>
                <w:tag w:val="goog_rdk_287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ins>
              </w:sdtContent>
            </w:sdt>
            <w:ins w:author="Anonymous" w:id="12" w:date="2025-08-29T06:22:43Z"/>
          </w:sdtContent>
        </w:sdt>
      </w:p>
    </w:sdtContent>
  </w:sdt>
  <w:sdt>
    <w:sdtPr>
      <w:id w:val="-169362005"/>
      <w:tag w:val="goog_rdk_2882"/>
    </w:sdtPr>
    <w:sdtContent>
      <w:p w:rsidR="00000000" w:rsidDel="00000000" w:rsidP="00000000" w:rsidRDefault="00000000" w:rsidRPr="00000000" w14:paraId="0000035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87191631"/>
            <w:tag w:val="goog_rdk_2880"/>
          </w:sdtPr>
          <w:sdtContent>
            <w:ins w:author="Anonymous" w:id="12" w:date="2025-08-29T06:22:43Z"/>
            <w:sdt>
              <w:sdtPr>
                <w:id w:val="661285437"/>
                <w:tag w:val="goog_rdk_2881"/>
              </w:sdtPr>
              <w:sdtContent>
                <w:ins w:author="Anonymous" w:id="12" w:date="2025-08-29T06:22:43Z">
                  <w:r w:rsidDel="00000000" w:rsidR="00000000" w:rsidRPr="00000000">
                    <w:rPr>
                      <w:rtl w:val="0"/>
                    </w:rPr>
                  </w:r>
                </w:ins>
              </w:sdtContent>
            </w:sdt>
            <w:ins w:author="Anonymous" w:id="12" w:date="2025-08-29T06:22:43Z"/>
          </w:sdtContent>
        </w:sdt>
      </w:p>
    </w:sdtContent>
  </w:sdt>
  <w:sdt>
    <w:sdtPr>
      <w:id w:val="1018845414"/>
      <w:tag w:val="goog_rdk_2885"/>
    </w:sdtPr>
    <w:sdtContent>
      <w:p w:rsidR="00000000" w:rsidDel="00000000" w:rsidP="00000000" w:rsidRDefault="00000000" w:rsidRPr="00000000" w14:paraId="0000035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92631382"/>
            <w:tag w:val="goog_rdk_2883"/>
          </w:sdtPr>
          <w:sdtContent>
            <w:ins w:author="Anonymous" w:id="12" w:date="2025-08-29T06:22:43Z"/>
            <w:sdt>
              <w:sdtPr>
                <w:id w:val="954722752"/>
                <w:tag w:val="goog_rdk_28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Copy and securely store the generated API token. This token will authenticate your backend requests.</w:t>
                  </w:r>
                </w:ins>
              </w:sdtContent>
            </w:sdt>
            <w:ins w:author="Anonymous" w:id="12" w:date="2025-08-29T06:22:43Z"/>
          </w:sdtContent>
        </w:sdt>
      </w:p>
    </w:sdtContent>
  </w:sdt>
  <w:sdt>
    <w:sdtPr>
      <w:id w:val="2009715204"/>
      <w:tag w:val="goog_rdk_2888"/>
    </w:sdtPr>
    <w:sdtContent>
      <w:p w:rsidR="00000000" w:rsidDel="00000000" w:rsidP="00000000" w:rsidRDefault="00000000" w:rsidRPr="00000000" w14:paraId="0000035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39218200"/>
            <w:tag w:val="goog_rdk_2886"/>
          </w:sdtPr>
          <w:sdtContent>
            <w:ins w:author="Anonymous" w:id="12" w:date="2025-08-29T06:22:43Z"/>
            <w:sdt>
              <w:sdtPr>
                <w:id w:val="603039775"/>
                <w:tag w:val="goog_rdk_2887"/>
              </w:sdtPr>
              <w:sdtContent>
                <w:ins w:author="Anonymous" w:id="12" w:date="2025-08-29T06:22:43Z">
                  <w:r w:rsidDel="00000000" w:rsidR="00000000" w:rsidRPr="00000000">
                    <w:rPr>
                      <w:rtl w:val="0"/>
                    </w:rPr>
                  </w:r>
                </w:ins>
              </w:sdtContent>
            </w:sdt>
            <w:ins w:author="Anonymous" w:id="12" w:date="2025-08-29T06:22:43Z"/>
          </w:sdtContent>
        </w:sdt>
      </w:p>
    </w:sdtContent>
  </w:sdt>
  <w:sdt>
    <w:sdtPr>
      <w:id w:val="-960913819"/>
      <w:tag w:val="goog_rdk_2891"/>
    </w:sdtPr>
    <w:sdtContent>
      <w:p w:rsidR="00000000" w:rsidDel="00000000" w:rsidP="00000000" w:rsidRDefault="00000000" w:rsidRPr="00000000" w14:paraId="0000035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68470677"/>
            <w:tag w:val="goog_rdk_2889"/>
          </w:sdtPr>
          <w:sdtContent>
            <w:ins w:author="Anonymous" w:id="12" w:date="2025-08-29T06:22:43Z"/>
            <w:sdt>
              <w:sdtPr>
                <w:id w:val="-970068144"/>
                <w:tag w:val="goog_rdk_2890"/>
              </w:sdtPr>
              <w:sdtContent>
                <w:ins w:author="Anonymous" w:id="12" w:date="2025-08-29T06:22:43Z">
                  <w:r w:rsidDel="00000000" w:rsidR="00000000" w:rsidRPr="00000000">
                    <w:rPr>
                      <w:rtl w:val="0"/>
                    </w:rPr>
                  </w:r>
                </w:ins>
              </w:sdtContent>
            </w:sdt>
            <w:ins w:author="Anonymous" w:id="12" w:date="2025-08-29T06:22:43Z"/>
          </w:sdtContent>
        </w:sdt>
      </w:p>
    </w:sdtContent>
  </w:sdt>
  <w:sdt>
    <w:sdtPr>
      <w:id w:val="2132722888"/>
      <w:tag w:val="goog_rdk_2894"/>
    </w:sdtPr>
    <w:sdtContent>
      <w:p w:rsidR="00000000" w:rsidDel="00000000" w:rsidP="00000000" w:rsidRDefault="00000000" w:rsidRPr="00000000" w14:paraId="0000035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2459380"/>
            <w:tag w:val="goog_rdk_2892"/>
          </w:sdtPr>
          <w:sdtContent>
            <w:ins w:author="Anonymous" w:id="12" w:date="2025-08-29T06:22:43Z"/>
            <w:sdt>
              <w:sdtPr>
                <w:id w:val="-1321243958"/>
                <w:tag w:val="goog_rdk_28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When sending requests to the Hugging Face Inference API, include your API token in the request header as:</w:t>
                  </w:r>
                </w:ins>
              </w:sdtContent>
            </w:sdt>
            <w:ins w:author="Anonymous" w:id="12" w:date="2025-08-29T06:22:43Z"/>
          </w:sdtContent>
        </w:sdt>
      </w:p>
    </w:sdtContent>
  </w:sdt>
  <w:sdt>
    <w:sdtPr>
      <w:id w:val="-360645607"/>
      <w:tag w:val="goog_rdk_2897"/>
    </w:sdtPr>
    <w:sdtContent>
      <w:p w:rsidR="00000000" w:rsidDel="00000000" w:rsidP="00000000" w:rsidRDefault="00000000" w:rsidRPr="00000000" w14:paraId="0000035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46314890"/>
            <w:tag w:val="goog_rdk_2895"/>
          </w:sdtPr>
          <w:sdtContent>
            <w:ins w:author="Anonymous" w:id="12" w:date="2025-08-29T06:22:43Z"/>
            <w:sdt>
              <w:sdtPr>
                <w:id w:val="-2109121254"/>
                <w:tag w:val="goog_rdk_289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Authorization: Bearer YOUR_API_TOKEN</w:t>
                  </w:r>
                </w:ins>
              </w:sdtContent>
            </w:sdt>
            <w:ins w:author="Anonymous" w:id="12" w:date="2025-08-29T06:22:43Z"/>
          </w:sdtContent>
        </w:sdt>
      </w:p>
    </w:sdtContent>
  </w:sdt>
  <w:sdt>
    <w:sdtPr>
      <w:id w:val="1592859007"/>
      <w:tag w:val="goog_rdk_2900"/>
    </w:sdtPr>
    <w:sdtContent>
      <w:p w:rsidR="00000000" w:rsidDel="00000000" w:rsidP="00000000" w:rsidRDefault="00000000" w:rsidRPr="00000000" w14:paraId="0000035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4587597"/>
            <w:tag w:val="goog_rdk_2898"/>
          </w:sdtPr>
          <w:sdtContent>
            <w:ins w:author="Anonymous" w:id="12" w:date="2025-08-29T06:22:43Z"/>
            <w:sdt>
              <w:sdtPr>
                <w:id w:val="-1470880558"/>
                <w:tag w:val="goog_rdk_28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Once you get your token, we use this model to extract medicines names from the input prescription. </w:t>
                  </w:r>
                </w:ins>
              </w:sdtContent>
            </w:sdt>
            <w:ins w:author="Anonymous" w:id="12" w:date="2025-08-29T06:22:43Z"/>
          </w:sdtContent>
        </w:sdt>
      </w:p>
    </w:sdtContent>
  </w:sdt>
  <w:sdt>
    <w:sdtPr>
      <w:id w:val="1368313879"/>
      <w:tag w:val="goog_rdk_2903"/>
    </w:sdtPr>
    <w:sdtContent>
      <w:p w:rsidR="00000000" w:rsidDel="00000000" w:rsidP="00000000" w:rsidRDefault="00000000" w:rsidRPr="00000000" w14:paraId="0000035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58713774"/>
            <w:tag w:val="goog_rdk_2901"/>
          </w:sdtPr>
          <w:sdtContent>
            <w:ins w:author="Anonymous" w:id="12" w:date="2025-08-29T06:22:43Z"/>
            <w:sdt>
              <w:sdtPr>
                <w:id w:val="1464604052"/>
                <w:tag w:val="goog_rdk_290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function uses the Hugging Face samant/medical-ner model to identify and extract medicine names from medical text. It processes named entities tagged as medications, merges fragmented tokens, removes irrelevant words, and returns a clean list of drug names for further analysis or verification within the prescription validation workflow.</w:t>
                  </w:r>
                </w:ins>
              </w:sdtContent>
            </w:sdt>
            <w:ins w:author="Anonymous" w:id="12" w:date="2025-08-29T06:22:43Z"/>
          </w:sdtContent>
        </w:sdt>
      </w:p>
    </w:sdtContent>
  </w:sdt>
  <w:sdt>
    <w:sdtPr>
      <w:id w:val="-745030155"/>
      <w:tag w:val="goog_rdk_2906"/>
    </w:sdtPr>
    <w:sdtContent>
      <w:p w:rsidR="00000000" w:rsidDel="00000000" w:rsidP="00000000" w:rsidRDefault="00000000" w:rsidRPr="00000000" w14:paraId="0000035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28354152"/>
            <w:tag w:val="goog_rdk_2904"/>
          </w:sdtPr>
          <w:sdtContent>
            <w:ins w:author="Anonymous" w:id="12" w:date="2025-08-29T06:22:43Z"/>
            <w:sdt>
              <w:sdtPr>
                <w:id w:val="-1567318824"/>
                <w:tag w:val="goog_rdk_290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enhance the understanding of drug interactions beyond mere extraction, we integrated </w:t>
                  </w:r>
                </w:ins>
              </w:sdtContent>
            </w:sdt>
            <w:ins w:author="Anonymous" w:id="12" w:date="2025-08-29T06:22:43Z"/>
          </w:sdtContent>
        </w:sdt>
      </w:p>
    </w:sdtContent>
  </w:sdt>
  <w:sdt>
    <w:sdtPr>
      <w:id w:val="-1546007951"/>
      <w:tag w:val="goog_rdk_2909"/>
    </w:sdtPr>
    <w:sdtContent>
      <w:p w:rsidR="00000000" w:rsidDel="00000000" w:rsidP="00000000" w:rsidRDefault="00000000" w:rsidRPr="00000000" w14:paraId="0000035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4435600"/>
            <w:tag w:val="goog_rdk_2907"/>
          </w:sdtPr>
          <w:sdtContent>
            <w:ins w:author="Anonymous" w:id="12" w:date="2025-08-29T06:22:43Z"/>
            <w:sdt>
              <w:sdtPr>
                <w:id w:val="1600764202"/>
                <w:tag w:val="goog_rdk_290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services, which provide advanced text analytics and semantic understanding.</w:t>
                  </w:r>
                </w:ins>
              </w:sdtContent>
            </w:sdt>
            <w:ins w:author="Anonymous" w:id="12" w:date="2025-08-29T06:22:43Z"/>
          </w:sdtContent>
        </w:sdt>
      </w:p>
    </w:sdtContent>
  </w:sdt>
  <w:sdt>
    <w:sdtPr>
      <w:id w:val="-1616718073"/>
      <w:tag w:val="goog_rdk_2912"/>
    </w:sdtPr>
    <w:sdtContent>
      <w:p w:rsidR="00000000" w:rsidDel="00000000" w:rsidP="00000000" w:rsidRDefault="00000000" w:rsidRPr="00000000" w14:paraId="0000035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90636745"/>
            <w:tag w:val="goog_rdk_2910"/>
          </w:sdtPr>
          <w:sdtContent>
            <w:ins w:author="Anonymous" w:id="12" w:date="2025-08-29T06:22:43Z"/>
            <w:sdt>
              <w:sdtPr>
                <w:id w:val="2089402291"/>
                <w:tag w:val="goog_rdk_2911"/>
              </w:sdtPr>
              <w:sdtContent>
                <w:ins w:author="Anonymous" w:id="12" w:date="2025-08-29T06:22:43Z">
                  <w:r w:rsidDel="00000000" w:rsidR="00000000" w:rsidRPr="00000000">
                    <w:rPr>
                      <w:rtl w:val="0"/>
                    </w:rPr>
                  </w:r>
                </w:ins>
              </w:sdtContent>
            </w:sdt>
            <w:ins w:author="Anonymous" w:id="12" w:date="2025-08-29T06:22:43Z"/>
          </w:sdtContent>
        </w:sdt>
      </w:p>
    </w:sdtContent>
  </w:sdt>
  <w:sdt>
    <w:sdtPr>
      <w:id w:val="-410535022"/>
      <w:tag w:val="goog_rdk_2915"/>
    </w:sdtPr>
    <w:sdtContent>
      <w:p w:rsidR="00000000" w:rsidDel="00000000" w:rsidP="00000000" w:rsidRDefault="00000000" w:rsidRPr="00000000" w14:paraId="0000035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09803601"/>
            <w:tag w:val="goog_rdk_2913"/>
          </w:sdtPr>
          <w:sdtContent>
            <w:ins w:author="Anonymous" w:id="12" w:date="2025-08-29T06:22:43Z"/>
            <w:sdt>
              <w:sdtPr>
                <w:id w:val="-236882935"/>
                <w:tag w:val="goog_rdk_291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registered for a free IBM Cloud account at IBM Cloud.</w:t>
                  </w:r>
                </w:ins>
              </w:sdtContent>
            </w:sdt>
            <w:ins w:author="Anonymous" w:id="12" w:date="2025-08-29T06:22:43Z"/>
          </w:sdtContent>
        </w:sdt>
      </w:p>
    </w:sdtContent>
  </w:sdt>
  <w:sdt>
    <w:sdtPr>
      <w:id w:val="2107413924"/>
      <w:tag w:val="goog_rdk_2918"/>
    </w:sdtPr>
    <w:sdtContent>
      <w:p w:rsidR="00000000" w:rsidDel="00000000" w:rsidP="00000000" w:rsidRDefault="00000000" w:rsidRPr="00000000" w14:paraId="0000036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24835489"/>
            <w:tag w:val="goog_rdk_2916"/>
          </w:sdtPr>
          <w:sdtContent>
            <w:ins w:author="Anonymous" w:id="12" w:date="2025-08-29T06:22:43Z"/>
            <w:sdt>
              <w:sdtPr>
                <w:id w:val="1211395722"/>
                <w:tag w:val="goog_rdk_291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signing up, we navigated to the </w:t>
                  </w:r>
                </w:ins>
              </w:sdtContent>
            </w:sdt>
            <w:ins w:author="Anonymous" w:id="12" w:date="2025-08-29T06:22:43Z"/>
          </w:sdtContent>
        </w:sdt>
      </w:p>
    </w:sdtContent>
  </w:sdt>
  <w:sdt>
    <w:sdtPr>
      <w:id w:val="2079876652"/>
      <w:tag w:val="goog_rdk_2921"/>
    </w:sdtPr>
    <w:sdtContent>
      <w:p w:rsidR="00000000" w:rsidDel="00000000" w:rsidP="00000000" w:rsidRDefault="00000000" w:rsidRPr="00000000" w14:paraId="0000036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92542782"/>
            <w:tag w:val="goog_rdk_2919"/>
          </w:sdtPr>
          <w:sdtContent>
            <w:ins w:author="Anonymous" w:id="12" w:date="2025-08-29T06:22:43Z"/>
            <w:sdt>
              <w:sdtPr>
                <w:id w:val="-33828541"/>
                <w:tag w:val="goog_rdk_292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service in the IBM Cloud catalog.</w:t>
                  </w:r>
                </w:ins>
              </w:sdtContent>
            </w:sdt>
            <w:ins w:author="Anonymous" w:id="12" w:date="2025-08-29T06:22:43Z"/>
          </w:sdtContent>
        </w:sdt>
      </w:p>
    </w:sdtContent>
  </w:sdt>
  <w:sdt>
    <w:sdtPr>
      <w:id w:val="1134428536"/>
      <w:tag w:val="goog_rdk_2924"/>
    </w:sdtPr>
    <w:sdtContent>
      <w:p w:rsidR="00000000" w:rsidDel="00000000" w:rsidP="00000000" w:rsidRDefault="00000000" w:rsidRPr="00000000" w14:paraId="0000036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05834573"/>
            <w:tag w:val="goog_rdk_2922"/>
          </w:sdtPr>
          <w:sdtContent>
            <w:ins w:author="Anonymous" w:id="12" w:date="2025-08-29T06:22:43Z"/>
            <w:sdt>
              <w:sdtPr>
                <w:id w:val="-1141550892"/>
                <w:tag w:val="goog_rdk_2923"/>
              </w:sdtPr>
              <w:sdtContent>
                <w:ins w:author="Anonymous" w:id="12" w:date="2025-08-29T06:22:43Z">
                  <w:r w:rsidDel="00000000" w:rsidR="00000000" w:rsidRPr="00000000">
                    <w:rPr>
                      <w:rtl w:val="0"/>
                    </w:rPr>
                  </w:r>
                </w:ins>
              </w:sdtContent>
            </w:sdt>
            <w:ins w:author="Anonymous" w:id="12" w:date="2025-08-29T06:22:43Z"/>
          </w:sdtContent>
        </w:sdt>
      </w:p>
    </w:sdtContent>
  </w:sdt>
  <w:sdt>
    <w:sdtPr>
      <w:id w:val="757353721"/>
      <w:tag w:val="goog_rdk_2927"/>
    </w:sdtPr>
    <w:sdtContent>
      <w:p w:rsidR="00000000" w:rsidDel="00000000" w:rsidP="00000000" w:rsidRDefault="00000000" w:rsidRPr="00000000" w14:paraId="0000036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84045307"/>
            <w:tag w:val="goog_rdk_2925"/>
          </w:sdtPr>
          <w:sdtContent>
            <w:ins w:author="Anonymous" w:id="12" w:date="2025-08-29T06:22:43Z"/>
            <w:sdt>
              <w:sdtPr>
                <w:id w:val="1629259886"/>
                <w:tag w:val="goog_rdk_2926"/>
              </w:sdtPr>
              <w:sdtContent>
                <w:ins w:author="Anonymous" w:id="12" w:date="2025-08-29T06:22:43Z">
                  <w:r w:rsidDel="00000000" w:rsidR="00000000" w:rsidRPr="00000000">
                    <w:rPr>
                      <w:rtl w:val="0"/>
                    </w:rPr>
                  </w:r>
                </w:ins>
              </w:sdtContent>
            </w:sdt>
            <w:ins w:author="Anonymous" w:id="12" w:date="2025-08-29T06:22:43Z"/>
          </w:sdtContent>
        </w:sdt>
      </w:p>
    </w:sdtContent>
  </w:sdt>
  <w:sdt>
    <w:sdtPr>
      <w:id w:val="1438108869"/>
      <w:tag w:val="goog_rdk_2930"/>
    </w:sdtPr>
    <w:sdtContent>
      <w:p w:rsidR="00000000" w:rsidDel="00000000" w:rsidP="00000000" w:rsidRDefault="00000000" w:rsidRPr="00000000" w14:paraId="0000036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5755558"/>
            <w:tag w:val="goog_rdk_2928"/>
          </w:sdtPr>
          <w:sdtContent>
            <w:ins w:author="Anonymous" w:id="12" w:date="2025-08-29T06:22:43Z"/>
            <w:sdt>
              <w:sdtPr>
                <w:id w:val="1795727968"/>
                <w:tag w:val="goog_rdk_292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created an instance of the service, which generated an </w:t>
                  </w:r>
                </w:ins>
              </w:sdtContent>
            </w:sdt>
            <w:ins w:author="Anonymous" w:id="12" w:date="2025-08-29T06:22:43Z"/>
          </w:sdtContent>
        </w:sdt>
      </w:p>
    </w:sdtContent>
  </w:sdt>
  <w:sdt>
    <w:sdtPr>
      <w:id w:val="474973334"/>
      <w:tag w:val="goog_rdk_2933"/>
    </w:sdtPr>
    <w:sdtContent>
      <w:p w:rsidR="00000000" w:rsidDel="00000000" w:rsidP="00000000" w:rsidRDefault="00000000" w:rsidRPr="00000000" w14:paraId="0000036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63694904"/>
            <w:tag w:val="goog_rdk_2931"/>
          </w:sdtPr>
          <w:sdtContent>
            <w:ins w:author="Anonymous" w:id="12" w:date="2025-08-29T06:22:43Z"/>
            <w:sdt>
              <w:sdtPr>
                <w:id w:val="619204015"/>
                <w:tag w:val="goog_rdk_293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and </w:t>
                  </w:r>
                </w:ins>
              </w:sdtContent>
            </w:sdt>
            <w:ins w:author="Anonymous" w:id="12" w:date="2025-08-29T06:22:43Z"/>
          </w:sdtContent>
        </w:sdt>
      </w:p>
    </w:sdtContent>
  </w:sdt>
  <w:sdt>
    <w:sdtPr>
      <w:id w:val="-1003543741"/>
      <w:tag w:val="goog_rdk_2936"/>
    </w:sdtPr>
    <w:sdtContent>
      <w:p w:rsidR="00000000" w:rsidDel="00000000" w:rsidP="00000000" w:rsidRDefault="00000000" w:rsidRPr="00000000" w14:paraId="0000036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52398870"/>
            <w:tag w:val="goog_rdk_2934"/>
          </w:sdtPr>
          <w:sdtContent>
            <w:ins w:author="Anonymous" w:id="12" w:date="2025-08-29T06:22:43Z"/>
            <w:sdt>
              <w:sdtPr>
                <w:id w:val="1419117722"/>
                <w:tag w:val="goog_rdk_293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needed for programmatic access.</w:t>
                  </w:r>
                </w:ins>
              </w:sdtContent>
            </w:sdt>
            <w:ins w:author="Anonymous" w:id="12" w:date="2025-08-29T06:22:43Z"/>
          </w:sdtContent>
        </w:sdt>
      </w:p>
    </w:sdtContent>
  </w:sdt>
  <w:sdt>
    <w:sdtPr>
      <w:id w:val="2064679784"/>
      <w:tag w:val="goog_rdk_2939"/>
    </w:sdtPr>
    <w:sdtContent>
      <w:p w:rsidR="00000000" w:rsidDel="00000000" w:rsidP="00000000" w:rsidRDefault="00000000" w:rsidRPr="00000000" w14:paraId="0000036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30999638"/>
            <w:tag w:val="goog_rdk_2937"/>
          </w:sdtPr>
          <w:sdtContent>
            <w:ins w:author="Anonymous" w:id="12" w:date="2025-08-29T06:22:43Z"/>
            <w:sdt>
              <w:sdtPr>
                <w:id w:val="-763452547"/>
                <w:tag w:val="goog_rdk_2938"/>
              </w:sdtPr>
              <w:sdtContent>
                <w:ins w:author="Anonymous" w:id="12" w:date="2025-08-29T06:22:43Z">
                  <w:r w:rsidDel="00000000" w:rsidR="00000000" w:rsidRPr="00000000">
                    <w:rPr>
                      <w:rtl w:val="0"/>
                    </w:rPr>
                  </w:r>
                </w:ins>
              </w:sdtContent>
            </w:sdt>
            <w:ins w:author="Anonymous" w:id="12" w:date="2025-08-29T06:22:43Z"/>
          </w:sdtContent>
        </w:sdt>
      </w:p>
    </w:sdtContent>
  </w:sdt>
  <w:sdt>
    <w:sdtPr>
      <w:id w:val="-1299285757"/>
      <w:tag w:val="goog_rdk_2942"/>
    </w:sdtPr>
    <w:sdtContent>
      <w:p w:rsidR="00000000" w:rsidDel="00000000" w:rsidP="00000000" w:rsidRDefault="00000000" w:rsidRPr="00000000" w14:paraId="0000036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45287673"/>
            <w:tag w:val="goog_rdk_2940"/>
          </w:sdtPr>
          <w:sdtContent>
            <w:ins w:author="Anonymous" w:id="12" w:date="2025-08-29T06:22:43Z"/>
            <w:sdt>
              <w:sdtPr>
                <w:id w:val="-1772859786"/>
                <w:tag w:val="goog_rdk_294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IBM Watson NLP Link: IBM Watson Natural Language Understanding</w:t>
                  </w:r>
                </w:ins>
              </w:sdtContent>
            </w:sdt>
            <w:ins w:author="Anonymous" w:id="12" w:date="2025-08-29T06:22:43Z"/>
          </w:sdtContent>
        </w:sdt>
      </w:p>
    </w:sdtContent>
  </w:sdt>
  <w:sdt>
    <w:sdtPr>
      <w:id w:val="1437266046"/>
      <w:tag w:val="goog_rdk_2945"/>
    </w:sdtPr>
    <w:sdtContent>
      <w:p w:rsidR="00000000" w:rsidDel="00000000" w:rsidP="00000000" w:rsidRDefault="00000000" w:rsidRPr="00000000" w14:paraId="0000036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7172174"/>
            <w:tag w:val="goog_rdk_2943"/>
          </w:sdtPr>
          <w:sdtContent>
            <w:ins w:author="Anonymous" w:id="12" w:date="2025-08-29T06:22:43Z"/>
            <w:sdt>
              <w:sdtPr>
                <w:id w:val="1204267261"/>
                <w:tag w:val="goog_rdk_294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Features Used:</w:t>
                  </w:r>
                </w:ins>
              </w:sdtContent>
            </w:sdt>
            <w:ins w:author="Anonymous" w:id="12" w:date="2025-08-29T06:22:43Z"/>
          </w:sdtContent>
        </w:sdt>
      </w:p>
    </w:sdtContent>
  </w:sdt>
  <w:sdt>
    <w:sdtPr>
      <w:id w:val="-460694580"/>
      <w:tag w:val="goog_rdk_2948"/>
    </w:sdtPr>
    <w:sdtContent>
      <w:p w:rsidR="00000000" w:rsidDel="00000000" w:rsidP="00000000" w:rsidRDefault="00000000" w:rsidRPr="00000000" w14:paraId="0000036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63974012"/>
            <w:tag w:val="goog_rdk_2946"/>
          </w:sdtPr>
          <w:sdtContent>
            <w:ins w:author="Anonymous" w:id="12" w:date="2025-08-29T06:22:43Z"/>
            <w:sdt>
              <w:sdtPr>
                <w:id w:val="1338071905"/>
                <w:tag w:val="goog_rdk_294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Entity recognition and classification</w:t>
                  </w:r>
                </w:ins>
              </w:sdtContent>
            </w:sdt>
            <w:ins w:author="Anonymous" w:id="12" w:date="2025-08-29T06:22:43Z"/>
          </w:sdtContent>
        </w:sdt>
      </w:p>
    </w:sdtContent>
  </w:sdt>
  <w:sdt>
    <w:sdtPr>
      <w:id w:val="-373394500"/>
      <w:tag w:val="goog_rdk_2951"/>
    </w:sdtPr>
    <w:sdtContent>
      <w:p w:rsidR="00000000" w:rsidDel="00000000" w:rsidP="00000000" w:rsidRDefault="00000000" w:rsidRPr="00000000" w14:paraId="0000036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55129342"/>
            <w:tag w:val="goog_rdk_2949"/>
          </w:sdtPr>
          <w:sdtContent>
            <w:ins w:author="Anonymous" w:id="12" w:date="2025-08-29T06:22:43Z"/>
            <w:sdt>
              <w:sdtPr>
                <w:id w:val="-1143608654"/>
                <w:tag w:val="goog_rdk_295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Semantic role labeling to understand drug interaction context</w:t>
                  </w:r>
                </w:ins>
              </w:sdtContent>
            </w:sdt>
            <w:ins w:author="Anonymous" w:id="12" w:date="2025-08-29T06:22:43Z"/>
          </w:sdtContent>
        </w:sdt>
      </w:p>
    </w:sdtContent>
  </w:sdt>
  <w:sdt>
    <w:sdtPr>
      <w:id w:val="-1917173080"/>
      <w:tag w:val="goog_rdk_2954"/>
    </w:sdtPr>
    <w:sdtContent>
      <w:p w:rsidR="00000000" w:rsidDel="00000000" w:rsidP="00000000" w:rsidRDefault="00000000" w:rsidRPr="00000000" w14:paraId="0000036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3043087"/>
            <w:tag w:val="goog_rdk_2952"/>
          </w:sdtPr>
          <w:sdtContent>
            <w:ins w:author="Anonymous" w:id="12" w:date="2025-08-29T06:22:43Z"/>
            <w:sdt>
              <w:sdtPr>
                <w:id w:val="49143054"/>
                <w:tag w:val="goog_rdk_295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Sentiment and emotion analysis to detect risk or caution signals within interaction descriptions</w:t>
                  </w:r>
                </w:ins>
              </w:sdtContent>
            </w:sdt>
            <w:ins w:author="Anonymous" w:id="12" w:date="2025-08-29T06:22:43Z"/>
          </w:sdtContent>
        </w:sdt>
      </w:p>
    </w:sdtContent>
  </w:sdt>
  <w:sdt>
    <w:sdtPr>
      <w:id w:val="1179223791"/>
      <w:tag w:val="goog_rdk_2957"/>
    </w:sdtPr>
    <w:sdtContent>
      <w:p w:rsidR="00000000" w:rsidDel="00000000" w:rsidP="00000000" w:rsidRDefault="00000000" w:rsidRPr="00000000" w14:paraId="0000036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40398081"/>
            <w:tag w:val="goog_rdk_2955"/>
          </w:sdtPr>
          <w:sdtContent>
            <w:ins w:author="Anonymous" w:id="12" w:date="2025-08-29T06:22:43Z"/>
            <w:sdt>
              <w:sdtPr>
                <w:id w:val="-547605884"/>
                <w:tag w:val="goog_rdk_2956"/>
              </w:sdtPr>
              <w:sdtContent>
                <w:ins w:author="Anonymous" w:id="12" w:date="2025-08-29T06:22:43Z">
                  <w:r w:rsidDel="00000000" w:rsidR="00000000" w:rsidRPr="00000000">
                    <w:rPr>
                      <w:rtl w:val="0"/>
                    </w:rPr>
                  </w:r>
                </w:ins>
              </w:sdtContent>
            </w:sdt>
            <w:ins w:author="Anonymous" w:id="12" w:date="2025-08-29T06:22:43Z"/>
          </w:sdtContent>
        </w:sdt>
      </w:p>
    </w:sdtContent>
  </w:sdt>
  <w:sdt>
    <w:sdtPr>
      <w:id w:val="-1054515758"/>
      <w:tag w:val="goog_rdk_2960"/>
    </w:sdtPr>
    <w:sdtContent>
      <w:p w:rsidR="00000000" w:rsidDel="00000000" w:rsidP="00000000" w:rsidRDefault="00000000" w:rsidRPr="00000000" w14:paraId="0000036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5071438"/>
            <w:tag w:val="goog_rdk_2958"/>
          </w:sdtPr>
          <w:sdtContent>
            <w:ins w:author="Anonymous" w:id="12" w:date="2025-08-29T06:22:43Z"/>
            <w:sdt>
              <w:sdtPr>
                <w:id w:val="-2283058"/>
                <w:tag w:val="goog_rdk_2959"/>
              </w:sdtPr>
              <w:sdtContent>
                <w:ins w:author="Anonymous" w:id="12" w:date="2025-08-29T06:22:43Z">
                  <w:r w:rsidDel="00000000" w:rsidR="00000000" w:rsidRPr="00000000">
                    <w:rPr>
                      <w:rtl w:val="0"/>
                    </w:rPr>
                  </w:r>
                </w:ins>
              </w:sdtContent>
            </w:sdt>
            <w:ins w:author="Anonymous" w:id="12" w:date="2025-08-29T06:22:43Z"/>
          </w:sdtContent>
        </w:sdt>
      </w:p>
    </w:sdtContent>
  </w:sdt>
  <w:sdt>
    <w:sdtPr>
      <w:id w:val="838878415"/>
      <w:tag w:val="goog_rdk_2963"/>
    </w:sdtPr>
    <w:sdtContent>
      <w:p w:rsidR="00000000" w:rsidDel="00000000" w:rsidP="00000000" w:rsidRDefault="00000000" w:rsidRPr="00000000" w14:paraId="0000036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62670109"/>
            <w:tag w:val="goog_rdk_2961"/>
          </w:sdtPr>
          <w:sdtContent>
            <w:ins w:author="Anonymous" w:id="12" w:date="2025-08-29T06:22:43Z"/>
            <w:sdt>
              <w:sdtPr>
                <w:id w:val="1178032043"/>
                <w:tag w:val="goog_rdk_296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code initializes the IBM Watson Natural Language Understanding (NLU) service and uses it to analyze drug interaction descriptions. It evaluates sentiment and emotions in the interaction text to generate personalized, context-aware alerts. These alerts help assess the severity of interactions between two drugs and guide medical decision-making.</w:t>
                  </w:r>
                </w:ins>
              </w:sdtContent>
            </w:sdt>
            <w:ins w:author="Anonymous" w:id="12" w:date="2025-08-29T06:22:43Z"/>
          </w:sdtContent>
        </w:sdt>
      </w:p>
    </w:sdtContent>
  </w:sdt>
  <w:sdt>
    <w:sdtPr>
      <w:id w:val="497247935"/>
      <w:tag w:val="goog_rdk_2966"/>
    </w:sdtPr>
    <w:sdtContent>
      <w:p w:rsidR="00000000" w:rsidDel="00000000" w:rsidP="00000000" w:rsidRDefault="00000000" w:rsidRPr="00000000" w14:paraId="0000037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78186319"/>
            <w:tag w:val="goog_rdk_2964"/>
          </w:sdtPr>
          <w:sdtContent>
            <w:ins w:author="Anonymous" w:id="12" w:date="2025-08-29T06:22:43Z"/>
            <w:sdt>
              <w:sdtPr>
                <w:id w:val="-1485239003"/>
                <w:tag w:val="goog_rdk_296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script begins by initializing the IBM Watson NLU client (nlu = init_ibm_nlu()). It then prompts the user to input a prescription text, from which medicines are extracted using a Hugging Face NER model (extract_medicines(text)). These extracted drug names are mapped to their corresponding </w:t>
                  </w:r>
                </w:ins>
              </w:sdtContent>
            </w:sdt>
            <w:ins w:author="Anonymous" w:id="12" w:date="2025-08-29T06:22:43Z"/>
          </w:sdtContent>
        </w:sdt>
      </w:p>
    </w:sdtContent>
  </w:sdt>
  <w:sdt>
    <w:sdtPr>
      <w:id w:val="-1795737084"/>
      <w:tag w:val="goog_rdk_2969"/>
    </w:sdtPr>
    <w:sdtContent>
      <w:p w:rsidR="00000000" w:rsidDel="00000000" w:rsidP="00000000" w:rsidRDefault="00000000" w:rsidRPr="00000000" w14:paraId="0000037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8808044"/>
            <w:tag w:val="goog_rdk_2967"/>
          </w:sdtPr>
          <w:sdtContent>
            <w:ins w:author="Anonymous" w:id="12" w:date="2025-08-29T06:22:43Z"/>
            <w:sdt>
              <w:sdtPr>
                <w:id w:val="-2029253005"/>
                <w:tag w:val="goog_rdk_296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using a preprocessed dataset (map_to_rxcui). Once mapped, the system checks for any known drug-drug interactions using those RxCUIs (check_interactions). If interactions are found, IBM Watson NLU is used to analyze the sentiment and emotion of the interaction descriptions. Based on the analysis, the system generates contextual alerts</w:t>
                  </w:r>
                </w:ins>
              </w:sdtContent>
            </w:sdt>
            <w:ins w:author="Anonymous" w:id="12" w:date="2025-08-29T06:22:43Z"/>
          </w:sdtContent>
        </w:sdt>
      </w:p>
    </w:sdtContent>
  </w:sdt>
  <w:sdt>
    <w:sdtPr>
      <w:id w:val="-1810796535"/>
      <w:tag w:val="goog_rdk_2972"/>
    </w:sdtPr>
    <w:sdtContent>
      <w:p w:rsidR="00000000" w:rsidDel="00000000" w:rsidP="00000000" w:rsidRDefault="00000000" w:rsidRPr="00000000" w14:paraId="0000037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35320214"/>
            <w:tag w:val="goog_rdk_2970"/>
          </w:sdtPr>
          <w:sdtContent>
            <w:ins w:author="Anonymous" w:id="12" w:date="2025-08-29T06:22:43Z"/>
            <w:sdt>
              <w:sdtPr>
                <w:id w:val="-1827039178"/>
                <w:tag w:val="goog_rdk_297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that warn or reassure the user depending on the interaction's severity.</w:t>
                  </w:r>
                </w:ins>
              </w:sdtContent>
            </w:sdt>
            <w:ins w:author="Anonymous" w:id="12" w:date="2025-08-29T06:22:43Z"/>
          </w:sdtContent>
        </w:sdt>
      </w:p>
    </w:sdtContent>
  </w:sdt>
  <w:sdt>
    <w:sdtPr>
      <w:id w:val="-492686507"/>
      <w:tag w:val="goog_rdk_2975"/>
    </w:sdtPr>
    <w:sdtContent>
      <w:p w:rsidR="00000000" w:rsidDel="00000000" w:rsidP="00000000" w:rsidRDefault="00000000" w:rsidRPr="00000000" w14:paraId="0000037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99812974"/>
            <w:tag w:val="goog_rdk_2973"/>
          </w:sdtPr>
          <w:sdtContent>
            <w:ins w:author="Anonymous" w:id="12" w:date="2025-08-29T06:22:43Z"/>
            <w:sdt>
              <w:sdtPr>
                <w:id w:val="-1107773451"/>
                <w:tag w:val="goog_rdk_2974"/>
              </w:sdtPr>
              <w:sdtContent>
                <w:ins w:author="Anonymous" w:id="12" w:date="2025-08-29T06:22:43Z">
                  <w:r w:rsidDel="00000000" w:rsidR="00000000" w:rsidRPr="00000000">
                    <w:rPr>
                      <w:rtl w:val="0"/>
                    </w:rPr>
                  </w:r>
                </w:ins>
              </w:sdtContent>
            </w:sdt>
            <w:ins w:author="Anonymous" w:id="12" w:date="2025-08-29T06:22:43Z"/>
          </w:sdtContent>
        </w:sdt>
      </w:p>
    </w:sdtContent>
  </w:sdt>
  <w:sdt>
    <w:sdtPr>
      <w:id w:val="1683666490"/>
      <w:tag w:val="goog_rdk_2978"/>
    </w:sdtPr>
    <w:sdtContent>
      <w:p w:rsidR="00000000" w:rsidDel="00000000" w:rsidP="00000000" w:rsidRDefault="00000000" w:rsidRPr="00000000" w14:paraId="0000037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10844474"/>
            <w:tag w:val="goog_rdk_2976"/>
          </w:sdtPr>
          <w:sdtContent>
            <w:ins w:author="Anonymous" w:id="12" w:date="2025-08-29T06:22:43Z"/>
            <w:sdt>
              <w:sdtPr>
                <w:id w:val="-308219669"/>
                <w:tag w:val="goog_rdk_2977"/>
              </w:sdtPr>
              <w:sdtContent>
                <w:ins w:author="Anonymous" w:id="12" w:date="2025-08-29T06:22:43Z">
                  <w:r w:rsidDel="00000000" w:rsidR="00000000" w:rsidRPr="00000000">
                    <w:rPr>
                      <w:rtl w:val="0"/>
                    </w:rPr>
                  </w:r>
                </w:ins>
              </w:sdtContent>
            </w:sdt>
            <w:ins w:author="Anonymous" w:id="12" w:date="2025-08-29T06:22:43Z"/>
          </w:sdtContent>
        </w:sdt>
      </w:p>
    </w:sdtContent>
  </w:sdt>
  <w:sdt>
    <w:sdtPr>
      <w:id w:val="1093079018"/>
      <w:tag w:val="goog_rdk_2981"/>
    </w:sdtPr>
    <w:sdtContent>
      <w:p w:rsidR="00000000" w:rsidDel="00000000" w:rsidP="00000000" w:rsidRDefault="00000000" w:rsidRPr="00000000" w14:paraId="0000037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27772436"/>
            <w:tag w:val="goog_rdk_2979"/>
          </w:sdtPr>
          <w:sdtContent>
            <w:ins w:author="Anonymous" w:id="12" w:date="2025-08-29T06:22:43Z"/>
            <w:sdt>
              <w:sdtPr>
                <w:id w:val="1599812468"/>
                <w:tag w:val="goog_rdk_2980"/>
              </w:sdtPr>
              <w:sdtContent>
                <w:ins w:author="Anonymous" w:id="12" w:date="2025-08-29T06:22:43Z">
                  <w:r w:rsidDel="00000000" w:rsidR="00000000" w:rsidRPr="00000000">
                    <w:rPr>
                      <w:rtl w:val="0"/>
                    </w:rPr>
                  </w:r>
                </w:ins>
              </w:sdtContent>
            </w:sdt>
            <w:ins w:author="Anonymous" w:id="12" w:date="2025-08-29T06:22:43Z"/>
          </w:sdtContent>
        </w:sdt>
      </w:p>
    </w:sdtContent>
  </w:sdt>
  <w:sdt>
    <w:sdtPr>
      <w:id w:val="-1370133030"/>
      <w:tag w:val="goog_rdk_2984"/>
    </w:sdtPr>
    <w:sdtContent>
      <w:p w:rsidR="00000000" w:rsidDel="00000000" w:rsidP="00000000" w:rsidRDefault="00000000" w:rsidRPr="00000000" w14:paraId="0000037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5417536"/>
            <w:tag w:val="goog_rdk_2982"/>
          </w:sdtPr>
          <w:sdtContent>
            <w:ins w:author="Anonymous" w:id="12" w:date="2025-08-29T06:22:43Z"/>
            <w:sdt>
              <w:sdtPr>
                <w:id w:val="-1960107286"/>
                <w:tag w:val="goog_rdk_298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focuses on validating drug dosage information and providing safer alternatives in case harmful interactions are detected. It leverages the </w:t>
                  </w:r>
                </w:ins>
              </w:sdtContent>
            </w:sdt>
            <w:ins w:author="Anonymous" w:id="12" w:date="2025-08-29T06:22:43Z"/>
          </w:sdtContent>
        </w:sdt>
      </w:p>
    </w:sdtContent>
  </w:sdt>
  <w:sdt>
    <w:sdtPr>
      <w:id w:val="1795460922"/>
      <w:tag w:val="goog_rdk_2987"/>
    </w:sdtPr>
    <w:sdtContent>
      <w:p w:rsidR="00000000" w:rsidDel="00000000" w:rsidP="00000000" w:rsidRDefault="00000000" w:rsidRPr="00000000" w14:paraId="0000037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757603"/>
            <w:tag w:val="goog_rdk_2985"/>
          </w:sdtPr>
          <w:sdtContent>
            <w:ins w:author="Anonymous" w:id="12" w:date="2025-08-29T06:22:43Z"/>
            <w:sdt>
              <w:sdtPr>
                <w:id w:val="-2018857798"/>
                <w:tag w:val="goog_rdk_298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fetch standardized dosage details and suggest appropriate substitutions for conflicting medications.</w:t>
                  </w:r>
                </w:ins>
              </w:sdtContent>
            </w:sdt>
            <w:ins w:author="Anonymous" w:id="12" w:date="2025-08-29T06:22:43Z"/>
          </w:sdtContent>
        </w:sdt>
      </w:p>
    </w:sdtContent>
  </w:sdt>
  <w:sdt>
    <w:sdtPr>
      <w:id w:val="863212946"/>
      <w:tag w:val="goog_rdk_2990"/>
    </w:sdtPr>
    <w:sdtContent>
      <w:p w:rsidR="00000000" w:rsidDel="00000000" w:rsidP="00000000" w:rsidRDefault="00000000" w:rsidRPr="00000000" w14:paraId="0000037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16905368"/>
            <w:tag w:val="goog_rdk_2988"/>
          </w:sdtPr>
          <w:sdtContent>
            <w:ins w:author="Anonymous" w:id="12" w:date="2025-08-29T06:22:43Z"/>
            <w:sdt>
              <w:sdtPr>
                <w:id w:val="-1940787557"/>
                <w:tag w:val="goog_rdk_298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ensure dosage correctness and enrich drug information, we utilized the </w:t>
                  </w:r>
                </w:ins>
              </w:sdtContent>
            </w:sdt>
            <w:ins w:author="Anonymous" w:id="12" w:date="2025-08-29T06:22:43Z"/>
          </w:sdtContent>
        </w:sdt>
      </w:p>
    </w:sdtContent>
  </w:sdt>
  <w:sdt>
    <w:sdtPr>
      <w:id w:val="-2012405150"/>
      <w:tag w:val="goog_rdk_2993"/>
    </w:sdtPr>
    <w:sdtContent>
      <w:p w:rsidR="00000000" w:rsidDel="00000000" w:rsidP="00000000" w:rsidRDefault="00000000" w:rsidRPr="00000000" w14:paraId="0000037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30711947"/>
            <w:tag w:val="goog_rdk_2991"/>
          </w:sdtPr>
          <w:sdtContent>
            <w:ins w:author="Anonymous" w:id="12" w:date="2025-08-29T06:22:43Z"/>
            <w:sdt>
              <w:sdtPr>
                <w:id w:val="895839500"/>
                <w:tag w:val="goog_rdk_299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provided by the U.S. National Library of Medicine (NLM). RxNorm APIs allow us to retrieve:</w:t>
                  </w:r>
                </w:ins>
              </w:sdtContent>
            </w:sdt>
            <w:ins w:author="Anonymous" w:id="12" w:date="2025-08-29T06:22:43Z"/>
          </w:sdtContent>
        </w:sdt>
      </w:p>
    </w:sdtContent>
  </w:sdt>
  <w:sdt>
    <w:sdtPr>
      <w:id w:val="642237865"/>
      <w:tag w:val="goog_rdk_2996"/>
    </w:sdtPr>
    <w:sdtContent>
      <w:p w:rsidR="00000000" w:rsidDel="00000000" w:rsidP="00000000" w:rsidRDefault="00000000" w:rsidRPr="00000000" w14:paraId="0000037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51611450"/>
            <w:tag w:val="goog_rdk_2994"/>
          </w:sdtPr>
          <w:sdtContent>
            <w:ins w:author="Anonymous" w:id="12" w:date="2025-08-29T06:22:43Z"/>
            <w:sdt>
              <w:sdtPr>
                <w:id w:val="-1710974407"/>
                <w:tag w:val="goog_rdk_299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Standardized drug names </w:t>
                  </w:r>
                </w:ins>
              </w:sdtContent>
            </w:sdt>
            <w:ins w:author="Anonymous" w:id="12" w:date="2025-08-29T06:22:43Z"/>
          </w:sdtContent>
        </w:sdt>
      </w:p>
    </w:sdtContent>
  </w:sdt>
  <w:sdt>
    <w:sdtPr>
      <w:id w:val="2058730497"/>
      <w:tag w:val="goog_rdk_2999"/>
    </w:sdtPr>
    <w:sdtContent>
      <w:p w:rsidR="00000000" w:rsidDel="00000000" w:rsidP="00000000" w:rsidRDefault="00000000" w:rsidRPr="00000000" w14:paraId="0000037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57959360"/>
            <w:tag w:val="goog_rdk_2997"/>
          </w:sdtPr>
          <w:sdtContent>
            <w:ins w:author="Anonymous" w:id="12" w:date="2025-08-29T06:22:43Z"/>
            <w:sdt>
              <w:sdtPr>
                <w:id w:val="437431125"/>
                <w:tag w:val="goog_rdk_299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Dosage forms (e.g., tablet, injection)</w:t>
                  </w:r>
                </w:ins>
              </w:sdtContent>
            </w:sdt>
            <w:ins w:author="Anonymous" w:id="12" w:date="2025-08-29T06:22:43Z"/>
          </w:sdtContent>
        </w:sdt>
      </w:p>
    </w:sdtContent>
  </w:sdt>
  <w:sdt>
    <w:sdtPr>
      <w:id w:val="618528375"/>
      <w:tag w:val="goog_rdk_3002"/>
    </w:sdtPr>
    <w:sdtContent>
      <w:p w:rsidR="00000000" w:rsidDel="00000000" w:rsidP="00000000" w:rsidRDefault="00000000" w:rsidRPr="00000000" w14:paraId="0000037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36206410"/>
            <w:tag w:val="goog_rdk_3000"/>
          </w:sdtPr>
          <w:sdtContent>
            <w:ins w:author="Anonymous" w:id="12" w:date="2025-08-29T06:22:43Z"/>
            <w:sdt>
              <w:sdtPr>
                <w:id w:val="116637950"/>
                <w:tag w:val="goog_rdk_300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Strengths and units (e.g., 500mg, 10ml)</w:t>
                  </w:r>
                </w:ins>
              </w:sdtContent>
            </w:sdt>
            <w:ins w:author="Anonymous" w:id="12" w:date="2025-08-29T06:22:43Z"/>
          </w:sdtContent>
        </w:sdt>
      </w:p>
    </w:sdtContent>
  </w:sdt>
  <w:sdt>
    <w:sdtPr>
      <w:id w:val="1589157701"/>
      <w:tag w:val="goog_rdk_3005"/>
    </w:sdtPr>
    <w:sdtContent>
      <w:p w:rsidR="00000000" w:rsidDel="00000000" w:rsidP="00000000" w:rsidRDefault="00000000" w:rsidRPr="00000000" w14:paraId="0000037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23836237"/>
            <w:tag w:val="goog_rdk_3003"/>
          </w:sdtPr>
          <w:sdtContent>
            <w:ins w:author="Anonymous" w:id="12" w:date="2025-08-29T06:22:43Z"/>
            <w:sdt>
              <w:sdtPr>
                <w:id w:val="-279422207"/>
                <w:tag w:val="goog_rdk_300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Related brand/generic names</w:t>
                  </w:r>
                </w:ins>
              </w:sdtContent>
            </w:sdt>
            <w:ins w:author="Anonymous" w:id="12" w:date="2025-08-29T06:22:43Z"/>
          </w:sdtContent>
        </w:sdt>
      </w:p>
    </w:sdtContent>
  </w:sdt>
  <w:sdt>
    <w:sdtPr>
      <w:id w:val="-1159169463"/>
      <w:tag w:val="goog_rdk_3008"/>
    </w:sdtPr>
    <w:sdtContent>
      <w:p w:rsidR="00000000" w:rsidDel="00000000" w:rsidP="00000000" w:rsidRDefault="00000000" w:rsidRPr="00000000" w14:paraId="0000037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45305494"/>
            <w:tag w:val="goog_rdk_3006"/>
          </w:sdtPr>
          <w:sdtContent>
            <w:ins w:author="Anonymous" w:id="12" w:date="2025-08-29T06:22:43Z"/>
            <w:sdt>
              <w:sdtPr>
                <w:id w:val="1670456021"/>
                <w:tag w:val="goog_rdk_300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Steps to use RxNorm API:</w:t>
                  </w:r>
                </w:ins>
              </w:sdtContent>
            </w:sdt>
            <w:ins w:author="Anonymous" w:id="12" w:date="2025-08-29T06:22:43Z"/>
          </w:sdtContent>
        </w:sdt>
      </w:p>
    </w:sdtContent>
  </w:sdt>
  <w:sdt>
    <w:sdtPr>
      <w:id w:val="906768802"/>
      <w:tag w:val="goog_rdk_3011"/>
    </w:sdtPr>
    <w:sdtContent>
      <w:p w:rsidR="00000000" w:rsidDel="00000000" w:rsidP="00000000" w:rsidRDefault="00000000" w:rsidRPr="00000000" w14:paraId="0000037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9139907"/>
            <w:tag w:val="goog_rdk_3009"/>
          </w:sdtPr>
          <w:sdtContent>
            <w:ins w:author="Anonymous" w:id="12" w:date="2025-08-29T06:22:43Z"/>
            <w:sdt>
              <w:sdtPr>
                <w:id w:val="2099576246"/>
                <w:tag w:val="goog_rdk_3010"/>
              </w:sdtPr>
              <w:sdtContent>
                <w:ins w:author="Anonymous" w:id="12" w:date="2025-08-29T06:22:43Z">
                  <w:r w:rsidDel="00000000" w:rsidR="00000000" w:rsidRPr="00000000">
                    <w:rPr>
                      <w:rtl w:val="0"/>
                    </w:rPr>
                  </w:r>
                </w:ins>
              </w:sdtContent>
            </w:sdt>
            <w:ins w:author="Anonymous" w:id="12" w:date="2025-08-29T06:22:43Z"/>
          </w:sdtContent>
        </w:sdt>
      </w:p>
    </w:sdtContent>
  </w:sdt>
  <w:sdt>
    <w:sdtPr>
      <w:id w:val="146832640"/>
      <w:tag w:val="goog_rdk_3014"/>
    </w:sdtPr>
    <w:sdtContent>
      <w:p w:rsidR="00000000" w:rsidDel="00000000" w:rsidP="00000000" w:rsidRDefault="00000000" w:rsidRPr="00000000" w14:paraId="0000038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0069015"/>
            <w:tag w:val="goog_rdk_3012"/>
          </w:sdtPr>
          <w:sdtContent>
            <w:ins w:author="Anonymous" w:id="12" w:date="2025-08-29T06:22:43Z"/>
            <w:sdt>
              <w:sdtPr>
                <w:id w:val="1369667063"/>
                <w:tag w:val="goog_rdk_3013"/>
              </w:sdtPr>
              <w:sdtContent>
                <w:ins w:author="Anonymous" w:id="12" w:date="2025-08-29T06:22:43Z">
                  <w:r w:rsidDel="00000000" w:rsidR="00000000" w:rsidRPr="00000000">
                    <w:rPr>
                      <w:rtl w:val="0"/>
                    </w:rPr>
                  </w:r>
                </w:ins>
              </w:sdtContent>
            </w:sdt>
            <w:ins w:author="Anonymous" w:id="12" w:date="2025-08-29T06:22:43Z"/>
          </w:sdtContent>
        </w:sdt>
      </w:p>
    </w:sdtContent>
  </w:sdt>
  <w:sdt>
    <w:sdtPr>
      <w:id w:val="19777774"/>
      <w:tag w:val="goog_rdk_3017"/>
    </w:sdtPr>
    <w:sdtContent>
      <w:p w:rsidR="00000000" w:rsidDel="00000000" w:rsidP="00000000" w:rsidRDefault="00000000" w:rsidRPr="00000000" w14:paraId="0000038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67272066"/>
            <w:tag w:val="goog_rdk_3015"/>
          </w:sdtPr>
          <w:sdtContent>
            <w:ins w:author="Anonymous" w:id="12" w:date="2025-08-29T06:22:43Z"/>
            <w:sdt>
              <w:sdtPr>
                <w:id w:val="-1108512561"/>
                <w:tag w:val="goog_rdk_301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Go to: </w:t>
                  </w:r>
                </w:ins>
              </w:sdtContent>
            </w:sdt>
            <w:ins w:author="Anonymous" w:id="12" w:date="2025-08-29T06:22:43Z"/>
          </w:sdtContent>
        </w:sdt>
      </w:p>
    </w:sdtContent>
  </w:sdt>
  <w:sdt>
    <w:sdtPr>
      <w:id w:val="1815814997"/>
      <w:tag w:val="goog_rdk_3020"/>
    </w:sdtPr>
    <w:sdtContent>
      <w:p w:rsidR="00000000" w:rsidDel="00000000" w:rsidP="00000000" w:rsidRDefault="00000000" w:rsidRPr="00000000" w14:paraId="0000038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06457676"/>
            <w:tag w:val="goog_rdk_3018"/>
          </w:sdtPr>
          <w:sdtContent>
            <w:ins w:author="Anonymous" w:id="12" w:date="2025-08-29T06:22:43Z"/>
            <w:sdt>
              <w:sdtPr>
                <w:id w:val="-1536281407"/>
                <w:tag w:val="goog_rdk_3019"/>
              </w:sdtPr>
              <w:sdtContent>
                <w:ins w:author="Anonymous" w:id="12" w:date="2025-08-29T06:22:43Z">
                  <w:r w:rsidDel="00000000" w:rsidR="00000000" w:rsidRPr="00000000">
                    <w:rPr>
                      <w:rtl w:val="0"/>
                    </w:rPr>
                  </w:r>
                </w:ins>
              </w:sdtContent>
            </w:sdt>
            <w:ins w:author="Anonymous" w:id="12" w:date="2025-08-29T06:22:43Z"/>
          </w:sdtContent>
        </w:sdt>
      </w:p>
    </w:sdtContent>
  </w:sdt>
  <w:sdt>
    <w:sdtPr>
      <w:id w:val="-1077904307"/>
      <w:tag w:val="goog_rdk_3023"/>
    </w:sdtPr>
    <w:sdtContent>
      <w:p w:rsidR="00000000" w:rsidDel="00000000" w:rsidP="00000000" w:rsidRDefault="00000000" w:rsidRPr="00000000" w14:paraId="0000038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69490326"/>
            <w:tag w:val="goog_rdk_3021"/>
          </w:sdtPr>
          <w:sdtContent>
            <w:ins w:author="Anonymous" w:id="12" w:date="2025-08-29T06:22:43Z"/>
            <w:sdt>
              <w:sdtPr>
                <w:id w:val="-838942636"/>
                <w:tag w:val="goog_rdk_3022"/>
              </w:sdtPr>
              <w:sdtContent>
                <w:ins w:author="Anonymous" w:id="12" w:date="2025-08-29T06:22:43Z">
                  <w:r w:rsidDel="00000000" w:rsidR="00000000" w:rsidRPr="00000000">
                    <w:rPr>
                      <w:rtl w:val="0"/>
                    </w:rPr>
                  </w:r>
                </w:ins>
              </w:sdtContent>
            </w:sdt>
            <w:ins w:author="Anonymous" w:id="12" w:date="2025-08-29T06:22:43Z"/>
          </w:sdtContent>
        </w:sdt>
      </w:p>
    </w:sdtContent>
  </w:sdt>
  <w:sdt>
    <w:sdtPr>
      <w:id w:val="1213346532"/>
      <w:tag w:val="goog_rdk_3026"/>
    </w:sdtPr>
    <w:sdtContent>
      <w:p w:rsidR="00000000" w:rsidDel="00000000" w:rsidP="00000000" w:rsidRDefault="00000000" w:rsidRPr="00000000" w14:paraId="0000038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09592930"/>
            <w:tag w:val="goog_rdk_3024"/>
          </w:sdtPr>
          <w:sdtContent>
            <w:ins w:author="Anonymous" w:id="12" w:date="2025-08-29T06:22:43Z"/>
            <w:sdt>
              <w:sdtPr>
                <w:id w:val="443379727"/>
                <w:tag w:val="goog_rdk_302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Create an account and request access.</w:t>
                  </w:r>
                </w:ins>
              </w:sdtContent>
            </w:sdt>
            <w:ins w:author="Anonymous" w:id="12" w:date="2025-08-29T06:22:43Z"/>
          </w:sdtContent>
        </w:sdt>
      </w:p>
    </w:sdtContent>
  </w:sdt>
  <w:sdt>
    <w:sdtPr>
      <w:id w:val="377484434"/>
      <w:tag w:val="goog_rdk_3029"/>
    </w:sdtPr>
    <w:sdtContent>
      <w:p w:rsidR="00000000" w:rsidDel="00000000" w:rsidP="00000000" w:rsidRDefault="00000000" w:rsidRPr="00000000" w14:paraId="0000038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25593142"/>
            <w:tag w:val="goog_rdk_3027"/>
          </w:sdtPr>
          <w:sdtContent>
            <w:ins w:author="Anonymous" w:id="12" w:date="2025-08-29T06:22:43Z"/>
            <w:sdt>
              <w:sdtPr>
                <w:id w:val="-1830554263"/>
                <w:tag w:val="goog_rdk_302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Once approved, obtain your API key (used for authentication) as mentioned in Activity 1.1, Milestone 1.</w:t>
                  </w:r>
                </w:ins>
              </w:sdtContent>
            </w:sdt>
            <w:ins w:author="Anonymous" w:id="12" w:date="2025-08-29T06:22:43Z"/>
          </w:sdtContent>
        </w:sdt>
      </w:p>
    </w:sdtContent>
  </w:sdt>
  <w:sdt>
    <w:sdtPr>
      <w:id w:val="1218505500"/>
      <w:tag w:val="goog_rdk_3032"/>
    </w:sdtPr>
    <w:sdtContent>
      <w:p w:rsidR="00000000" w:rsidDel="00000000" w:rsidP="00000000" w:rsidRDefault="00000000" w:rsidRPr="00000000" w14:paraId="0000038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08842795"/>
            <w:tag w:val="goog_rdk_3030"/>
          </w:sdtPr>
          <w:sdtContent>
            <w:ins w:author="Anonymous" w:id="12" w:date="2025-08-29T06:22:43Z"/>
            <w:sdt>
              <w:sdtPr>
                <w:id w:val="1034263751"/>
                <w:tag w:val="goog_rdk_303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such as:</w:t>
                  </w:r>
                </w:ins>
              </w:sdtContent>
            </w:sdt>
            <w:ins w:author="Anonymous" w:id="12" w:date="2025-08-29T06:22:43Z"/>
          </w:sdtContent>
        </w:sdt>
      </w:p>
    </w:sdtContent>
  </w:sdt>
  <w:sdt>
    <w:sdtPr>
      <w:id w:val="-1752745071"/>
      <w:tag w:val="goog_rdk_3035"/>
    </w:sdtPr>
    <w:sdtContent>
      <w:p w:rsidR="00000000" w:rsidDel="00000000" w:rsidP="00000000" w:rsidRDefault="00000000" w:rsidRPr="00000000" w14:paraId="0000038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58240657"/>
            <w:tag w:val="goog_rdk_3033"/>
          </w:sdtPr>
          <w:sdtContent>
            <w:ins w:author="Anonymous" w:id="12" w:date="2025-08-29T06:22:43Z"/>
            <w:sdt>
              <w:sdtPr>
                <w:id w:val="1205855621"/>
                <w:tag w:val="goog_rdk_3034"/>
              </w:sdtPr>
              <w:sdtContent>
                <w:ins w:author="Anonymous" w:id="12" w:date="2025-08-29T06:22:43Z">
                  <w:r w:rsidDel="00000000" w:rsidR="00000000" w:rsidRPr="00000000">
                    <w:rPr>
                      <w:rtl w:val="0"/>
                    </w:rPr>
                  </w:r>
                </w:ins>
              </w:sdtContent>
            </w:sdt>
            <w:ins w:author="Anonymous" w:id="12" w:date="2025-08-29T06:22:43Z"/>
          </w:sdtContent>
        </w:sdt>
      </w:p>
    </w:sdtContent>
  </w:sdt>
  <w:sdt>
    <w:sdtPr>
      <w:id w:val="-1112222549"/>
      <w:tag w:val="goog_rdk_3038"/>
    </w:sdtPr>
    <w:sdtContent>
      <w:p w:rsidR="00000000" w:rsidDel="00000000" w:rsidP="00000000" w:rsidRDefault="00000000" w:rsidRPr="00000000" w14:paraId="0000038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46015100"/>
            <w:tag w:val="goog_rdk_3036"/>
          </w:sdtPr>
          <w:sdtContent>
            <w:ins w:author="Anonymous" w:id="12" w:date="2025-08-29T06:22:43Z"/>
            <w:sdt>
              <w:sdtPr>
                <w:id w:val="931620407"/>
                <w:tag w:val="goog_rdk_303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get RxCUI for a drug</w:t>
                  </w:r>
                </w:ins>
              </w:sdtContent>
            </w:sdt>
            <w:ins w:author="Anonymous" w:id="12" w:date="2025-08-29T06:22:43Z"/>
          </w:sdtContent>
        </w:sdt>
      </w:p>
    </w:sdtContent>
  </w:sdt>
  <w:sdt>
    <w:sdtPr>
      <w:id w:val="-370438980"/>
      <w:tag w:val="goog_rdk_3041"/>
    </w:sdtPr>
    <w:sdtContent>
      <w:p w:rsidR="00000000" w:rsidDel="00000000" w:rsidP="00000000" w:rsidRDefault="00000000" w:rsidRPr="00000000" w14:paraId="0000038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4232310"/>
            <w:tag w:val="goog_rdk_3039"/>
          </w:sdtPr>
          <w:sdtContent>
            <w:ins w:author="Anonymous" w:id="12" w:date="2025-08-29T06:22:43Z"/>
            <w:sdt>
              <w:sdtPr>
                <w:id w:val="1551565940"/>
                <w:tag w:val="goog_rdk_3040"/>
              </w:sdtPr>
              <w:sdtContent>
                <w:ins w:author="Anonymous" w:id="12" w:date="2025-08-29T06:22:43Z">
                  <w:r w:rsidDel="00000000" w:rsidR="00000000" w:rsidRPr="00000000">
                    <w:rPr>
                      <w:rtl w:val="0"/>
                    </w:rPr>
                  </w:r>
                </w:ins>
              </w:sdtContent>
            </w:sdt>
            <w:ins w:author="Anonymous" w:id="12" w:date="2025-08-29T06:22:43Z"/>
          </w:sdtContent>
        </w:sdt>
      </w:p>
    </w:sdtContent>
  </w:sdt>
  <w:sdt>
    <w:sdtPr>
      <w:id w:val="-281898775"/>
      <w:tag w:val="goog_rdk_3044"/>
    </w:sdtPr>
    <w:sdtContent>
      <w:p w:rsidR="00000000" w:rsidDel="00000000" w:rsidP="00000000" w:rsidRDefault="00000000" w:rsidRPr="00000000" w14:paraId="0000038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43944311"/>
            <w:tag w:val="goog_rdk_3042"/>
          </w:sdtPr>
          <w:sdtContent>
            <w:ins w:author="Anonymous" w:id="12" w:date="2025-08-29T06:22:43Z"/>
            <w:sdt>
              <w:sdtPr>
                <w:id w:val="-1519944876"/>
                <w:tag w:val="goog_rdk_304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get drug variations and related ingredients</w:t>
                  </w:r>
                </w:ins>
              </w:sdtContent>
            </w:sdt>
            <w:ins w:author="Anonymous" w:id="12" w:date="2025-08-29T06:22:43Z"/>
          </w:sdtContent>
        </w:sdt>
      </w:p>
    </w:sdtContent>
  </w:sdt>
  <w:sdt>
    <w:sdtPr>
      <w:id w:val="1303061393"/>
      <w:tag w:val="goog_rdk_3047"/>
    </w:sdtPr>
    <w:sdtContent>
      <w:p w:rsidR="00000000" w:rsidDel="00000000" w:rsidP="00000000" w:rsidRDefault="00000000" w:rsidRPr="00000000" w14:paraId="0000038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2632374"/>
            <w:tag w:val="goog_rdk_3045"/>
          </w:sdtPr>
          <w:sdtContent>
            <w:ins w:author="Anonymous" w:id="12" w:date="2025-08-29T06:22:43Z"/>
            <w:sdt>
              <w:sdtPr>
                <w:id w:val="1378169390"/>
                <w:tag w:val="goog_rdk_3046"/>
              </w:sdtPr>
              <w:sdtContent>
                <w:ins w:author="Anonymous" w:id="12" w:date="2025-08-29T06:22:43Z">
                  <w:r w:rsidDel="00000000" w:rsidR="00000000" w:rsidRPr="00000000">
                    <w:rPr>
                      <w:rtl w:val="0"/>
                    </w:rPr>
                  </w:r>
                </w:ins>
              </w:sdtContent>
            </w:sdt>
            <w:ins w:author="Anonymous" w:id="12" w:date="2025-08-29T06:22:43Z"/>
          </w:sdtContent>
        </w:sdt>
      </w:p>
    </w:sdtContent>
  </w:sdt>
  <w:sdt>
    <w:sdtPr>
      <w:id w:val="-2133939406"/>
      <w:tag w:val="goog_rdk_3050"/>
    </w:sdtPr>
    <w:sdtContent>
      <w:p w:rsidR="00000000" w:rsidDel="00000000" w:rsidP="00000000" w:rsidRDefault="00000000" w:rsidRPr="00000000" w14:paraId="0000038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47028586"/>
            <w:tag w:val="goog_rdk_3048"/>
          </w:sdtPr>
          <w:sdtContent>
            <w:ins w:author="Anonymous" w:id="12" w:date="2025-08-29T06:22:43Z"/>
            <w:sdt>
              <w:sdtPr>
                <w:id w:val="-1165336027"/>
                <w:tag w:val="goog_rdk_304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get strength and dosage information</w:t>
                  </w:r>
                </w:ins>
              </w:sdtContent>
            </w:sdt>
            <w:ins w:author="Anonymous" w:id="12" w:date="2025-08-29T06:22:43Z"/>
          </w:sdtContent>
        </w:sdt>
      </w:p>
    </w:sdtContent>
  </w:sdt>
  <w:sdt>
    <w:sdtPr>
      <w:id w:val="955256455"/>
      <w:tag w:val="goog_rdk_3053"/>
    </w:sdtPr>
    <w:sdtContent>
      <w:p w:rsidR="00000000" w:rsidDel="00000000" w:rsidP="00000000" w:rsidRDefault="00000000" w:rsidRPr="00000000" w14:paraId="0000038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37763027"/>
            <w:tag w:val="goog_rdk_3051"/>
          </w:sdtPr>
          <w:sdtContent>
            <w:ins w:author="Anonymous" w:id="12" w:date="2025-08-29T06:22:43Z"/>
            <w:sdt>
              <w:sdtPr>
                <w:id w:val="-2048160544"/>
                <w:tag w:val="goog_rdk_3052"/>
              </w:sdtPr>
              <w:sdtContent>
                <w:ins w:author="Anonymous" w:id="12" w:date="2025-08-29T06:22:43Z">
                  <w:r w:rsidDel="00000000" w:rsidR="00000000" w:rsidRPr="00000000">
                    <w:rPr>
                      <w:rtl w:val="0"/>
                    </w:rPr>
                  </w:r>
                </w:ins>
              </w:sdtContent>
            </w:sdt>
            <w:ins w:author="Anonymous" w:id="12" w:date="2025-08-29T06:22:43Z"/>
          </w:sdtContent>
        </w:sdt>
      </w:p>
    </w:sdtContent>
  </w:sdt>
  <w:sdt>
    <w:sdtPr>
      <w:id w:val="1192912698"/>
      <w:tag w:val="goog_rdk_3056"/>
    </w:sdtPr>
    <w:sdtContent>
      <w:p w:rsidR="00000000" w:rsidDel="00000000" w:rsidP="00000000" w:rsidRDefault="00000000" w:rsidRPr="00000000" w14:paraId="0000038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62953193"/>
            <w:tag w:val="goog_rdk_3054"/>
          </w:sdtPr>
          <w:sdtContent>
            <w:ins w:author="Anonymous" w:id="12" w:date="2025-08-29T06:22:43Z"/>
            <w:sdt>
              <w:sdtPr>
                <w:id w:val="1019495561"/>
                <w:tag w:val="goog_rdk_305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Relevant Functions:</w:t>
                  </w:r>
                </w:ins>
              </w:sdtContent>
            </w:sdt>
            <w:ins w:author="Anonymous" w:id="12" w:date="2025-08-29T06:22:43Z"/>
          </w:sdtContent>
        </w:sdt>
      </w:p>
    </w:sdtContent>
  </w:sdt>
  <w:sdt>
    <w:sdtPr>
      <w:id w:val="195492976"/>
      <w:tag w:val="goog_rdk_3059"/>
    </w:sdtPr>
    <w:sdtContent>
      <w:p w:rsidR="00000000" w:rsidDel="00000000" w:rsidP="00000000" w:rsidRDefault="00000000" w:rsidRPr="00000000" w14:paraId="0000038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22124901"/>
            <w:tag w:val="goog_rdk_3057"/>
          </w:sdtPr>
          <w:sdtContent>
            <w:ins w:author="Anonymous" w:id="12" w:date="2025-08-29T06:22:43Z"/>
            <w:sdt>
              <w:sdtPr>
                <w:id w:val="323108806"/>
                <w:tag w:val="goog_rdk_305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1. get_rxcui(drug_name)</w:t>
                  </w:r>
                </w:ins>
              </w:sdtContent>
            </w:sdt>
            <w:ins w:author="Anonymous" w:id="12" w:date="2025-08-29T06:22:43Z"/>
          </w:sdtContent>
        </w:sdt>
      </w:p>
    </w:sdtContent>
  </w:sdt>
  <w:sdt>
    <w:sdtPr>
      <w:id w:val="690262821"/>
      <w:tag w:val="goog_rdk_3062"/>
    </w:sdtPr>
    <w:sdtContent>
      <w:p w:rsidR="00000000" w:rsidDel="00000000" w:rsidP="00000000" w:rsidRDefault="00000000" w:rsidRPr="00000000" w14:paraId="0000039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29563979"/>
            <w:tag w:val="goog_rdk_3060"/>
          </w:sdtPr>
          <w:sdtContent>
            <w:ins w:author="Anonymous" w:id="12" w:date="2025-08-29T06:22:43Z"/>
            <w:sdt>
              <w:sdtPr>
                <w:id w:val="682410565"/>
                <w:tag w:val="goog_rdk_306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Calls: https://rxnav.nlm.nih.gov/REST/rxcui.json?name=&lt;drug_name&gt;</w:t>
                  </w:r>
                </w:ins>
              </w:sdtContent>
            </w:sdt>
            <w:ins w:author="Anonymous" w:id="12" w:date="2025-08-29T06:22:43Z"/>
          </w:sdtContent>
        </w:sdt>
      </w:p>
    </w:sdtContent>
  </w:sdt>
  <w:sdt>
    <w:sdtPr>
      <w:id w:val="376048880"/>
      <w:tag w:val="goog_rdk_3065"/>
    </w:sdtPr>
    <w:sdtContent>
      <w:p w:rsidR="00000000" w:rsidDel="00000000" w:rsidP="00000000" w:rsidRDefault="00000000" w:rsidRPr="00000000" w14:paraId="0000039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19893568"/>
            <w:tag w:val="goog_rdk_3063"/>
          </w:sdtPr>
          <w:sdtContent>
            <w:ins w:author="Anonymous" w:id="12" w:date="2025-08-29T06:22:43Z"/>
            <w:sdt>
              <w:sdtPr>
                <w:id w:val="1021465320"/>
                <w:tag w:val="goog_rdk_306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RxNorm Concept Unique Identifier (</w:t>
                  </w:r>
                </w:ins>
              </w:sdtContent>
            </w:sdt>
            <w:ins w:author="Anonymous" w:id="12" w:date="2025-08-29T06:22:43Z"/>
          </w:sdtContent>
        </w:sdt>
      </w:p>
    </w:sdtContent>
  </w:sdt>
  <w:sdt>
    <w:sdtPr>
      <w:id w:val="-336702187"/>
      <w:tag w:val="goog_rdk_3068"/>
    </w:sdtPr>
    <w:sdtContent>
      <w:p w:rsidR="00000000" w:rsidDel="00000000" w:rsidP="00000000" w:rsidRDefault="00000000" w:rsidRPr="00000000" w14:paraId="0000039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26920585"/>
            <w:tag w:val="goog_rdk_3066"/>
          </w:sdtPr>
          <w:sdtContent>
            <w:ins w:author="Anonymous" w:id="12" w:date="2025-08-29T06:22:43Z"/>
            <w:sdt>
              <w:sdtPr>
                <w:id w:val="174506234"/>
                <w:tag w:val="goog_rdk_306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ins>
              </w:sdtContent>
            </w:sdt>
            <w:ins w:author="Anonymous" w:id="12" w:date="2025-08-29T06:22:43Z"/>
          </w:sdtContent>
        </w:sdt>
      </w:p>
    </w:sdtContent>
  </w:sdt>
  <w:sdt>
    <w:sdtPr>
      <w:id w:val="1908384108"/>
      <w:tag w:val="goog_rdk_3071"/>
    </w:sdtPr>
    <w:sdtContent>
      <w:p w:rsidR="00000000" w:rsidDel="00000000" w:rsidP="00000000" w:rsidRDefault="00000000" w:rsidRPr="00000000" w14:paraId="0000039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40151340"/>
            <w:tag w:val="goog_rdk_3069"/>
          </w:sdtPr>
          <w:sdtContent>
            <w:ins w:author="Anonymous" w:id="12" w:date="2025-08-29T06:22:43Z"/>
            <w:sdt>
              <w:sdtPr>
                <w:id w:val="146504680"/>
                <w:tag w:val="goog_rdk_307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Used to uniquely identify the drug.</w:t>
                  </w:r>
                </w:ins>
              </w:sdtContent>
            </w:sdt>
            <w:ins w:author="Anonymous" w:id="12" w:date="2025-08-29T06:22:43Z"/>
          </w:sdtContent>
        </w:sdt>
      </w:p>
    </w:sdtContent>
  </w:sdt>
  <w:sdt>
    <w:sdtPr>
      <w:id w:val="78904724"/>
      <w:tag w:val="goog_rdk_3074"/>
    </w:sdtPr>
    <w:sdtContent>
      <w:p w:rsidR="00000000" w:rsidDel="00000000" w:rsidP="00000000" w:rsidRDefault="00000000" w:rsidRPr="00000000" w14:paraId="0000039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21550437"/>
            <w:tag w:val="goog_rdk_3072"/>
          </w:sdtPr>
          <w:sdtContent>
            <w:ins w:author="Anonymous" w:id="12" w:date="2025-08-29T06:22:43Z"/>
            <w:sdt>
              <w:sdtPr>
                <w:id w:val="1476147681"/>
                <w:tag w:val="goog_rdk_307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2. get_dosage_forms(rxcui)</w:t>
                  </w:r>
                </w:ins>
              </w:sdtContent>
            </w:sdt>
            <w:ins w:author="Anonymous" w:id="12" w:date="2025-08-29T06:22:43Z"/>
          </w:sdtContent>
        </w:sdt>
      </w:p>
    </w:sdtContent>
  </w:sdt>
  <w:sdt>
    <w:sdtPr>
      <w:id w:val="1655516393"/>
      <w:tag w:val="goog_rdk_3077"/>
    </w:sdtPr>
    <w:sdtContent>
      <w:p w:rsidR="00000000" w:rsidDel="00000000" w:rsidP="00000000" w:rsidRDefault="00000000" w:rsidRPr="00000000" w14:paraId="0000039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22232750"/>
            <w:tag w:val="goog_rdk_3075"/>
          </w:sdtPr>
          <w:sdtContent>
            <w:ins w:author="Anonymous" w:id="12" w:date="2025-08-29T06:22:43Z"/>
            <w:sdt>
              <w:sdtPr>
                <w:id w:val="-67506873"/>
                <w:tag w:val="goog_rdk_307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Calls: https://rxnav.nlm.nih.gov/REST/rxcui/&lt;rxcui&gt;/related.json?tty=SCD</w:t>
                  </w:r>
                </w:ins>
              </w:sdtContent>
            </w:sdt>
            <w:ins w:author="Anonymous" w:id="12" w:date="2025-08-29T06:22:43Z"/>
          </w:sdtContent>
        </w:sdt>
      </w:p>
    </w:sdtContent>
  </w:sdt>
  <w:sdt>
    <w:sdtPr>
      <w:id w:val="-821439023"/>
      <w:tag w:val="goog_rdk_3080"/>
    </w:sdtPr>
    <w:sdtContent>
      <w:p w:rsidR="00000000" w:rsidDel="00000000" w:rsidP="00000000" w:rsidRDefault="00000000" w:rsidRPr="00000000" w14:paraId="0000039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408584"/>
            <w:tag w:val="goog_rdk_3078"/>
          </w:sdtPr>
          <w:sdtContent>
            <w:ins w:author="Anonymous" w:id="12" w:date="2025-08-29T06:22:43Z"/>
            <w:sdt>
              <w:sdtPr>
                <w:id w:val="1515064543"/>
                <w:tag w:val="goog_rdk_307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Fetches </w:t>
                  </w:r>
                </w:ins>
              </w:sdtContent>
            </w:sdt>
            <w:ins w:author="Anonymous" w:id="12" w:date="2025-08-29T06:22:43Z"/>
          </w:sdtContent>
        </w:sdt>
      </w:p>
    </w:sdtContent>
  </w:sdt>
  <w:sdt>
    <w:sdtPr>
      <w:id w:val="1235092165"/>
      <w:tag w:val="goog_rdk_3083"/>
    </w:sdtPr>
    <w:sdtContent>
      <w:p w:rsidR="00000000" w:rsidDel="00000000" w:rsidP="00000000" w:rsidRDefault="00000000" w:rsidRPr="00000000" w14:paraId="0000039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27639536"/>
            <w:tag w:val="goog_rdk_3081"/>
          </w:sdtPr>
          <w:sdtContent>
            <w:ins w:author="Anonymous" w:id="12" w:date="2025-08-29T06:22:43Z"/>
            <w:sdt>
              <w:sdtPr>
                <w:id w:val="606087064"/>
                <w:tag w:val="goog_rdk_308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info.</w:t>
                  </w:r>
                </w:ins>
              </w:sdtContent>
            </w:sdt>
            <w:ins w:author="Anonymous" w:id="12" w:date="2025-08-29T06:22:43Z"/>
          </w:sdtContent>
        </w:sdt>
      </w:p>
    </w:sdtContent>
  </w:sdt>
  <w:sdt>
    <w:sdtPr>
      <w:id w:val="-1009979414"/>
      <w:tag w:val="goog_rdk_3086"/>
    </w:sdtPr>
    <w:sdtContent>
      <w:p w:rsidR="00000000" w:rsidDel="00000000" w:rsidP="00000000" w:rsidRDefault="00000000" w:rsidRPr="00000000" w14:paraId="0000039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93451071"/>
            <w:tag w:val="goog_rdk_3084"/>
          </w:sdtPr>
          <w:sdtContent>
            <w:ins w:author="Anonymous" w:id="12" w:date="2025-08-29T06:22:43Z"/>
            <w:sdt>
              <w:sdtPr>
                <w:id w:val="1905774168"/>
                <w:tag w:val="goog_rdk_308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List of valid dosage formulations (e.g., Paracetamol 500 MG Oral Tablet)</w:t>
                  </w:r>
                </w:ins>
              </w:sdtContent>
            </w:sdt>
            <w:ins w:author="Anonymous" w:id="12" w:date="2025-08-29T06:22:43Z"/>
          </w:sdtContent>
        </w:sdt>
      </w:p>
    </w:sdtContent>
  </w:sdt>
  <w:sdt>
    <w:sdtPr>
      <w:id w:val="1486760124"/>
      <w:tag w:val="goog_rdk_3089"/>
    </w:sdtPr>
    <w:sdtContent>
      <w:p w:rsidR="00000000" w:rsidDel="00000000" w:rsidP="00000000" w:rsidRDefault="00000000" w:rsidRPr="00000000" w14:paraId="0000039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19239484"/>
            <w:tag w:val="goog_rdk_3087"/>
          </w:sdtPr>
          <w:sdtContent>
            <w:ins w:author="Anonymous" w:id="12" w:date="2025-08-29T06:22:43Z"/>
            <w:sdt>
              <w:sdtPr>
                <w:id w:val="-634075194"/>
                <w:tag w:val="goog_rdk_308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part uses RxNorm to find alternative branded drugs with the same active ingredient.</w:t>
                  </w:r>
                </w:ins>
              </w:sdtContent>
            </w:sdt>
            <w:ins w:author="Anonymous" w:id="12" w:date="2025-08-29T06:22:43Z"/>
          </w:sdtContent>
        </w:sdt>
      </w:p>
    </w:sdtContent>
  </w:sdt>
  <w:sdt>
    <w:sdtPr>
      <w:id w:val="-1914177580"/>
      <w:tag w:val="goog_rdk_3092"/>
    </w:sdtPr>
    <w:sdtContent>
      <w:p w:rsidR="00000000" w:rsidDel="00000000" w:rsidP="00000000" w:rsidRDefault="00000000" w:rsidRPr="00000000" w14:paraId="0000039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07764864"/>
            <w:tag w:val="goog_rdk_3090"/>
          </w:sdtPr>
          <w:sdtContent>
            <w:ins w:author="Anonymous" w:id="12" w:date="2025-08-29T06:22:43Z"/>
            <w:sdt>
              <w:sdtPr>
                <w:id w:val="-1031300947"/>
                <w:tag w:val="goog_rdk_309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Relevant Function:</w:t>
                  </w:r>
                </w:ins>
              </w:sdtContent>
            </w:sdt>
            <w:ins w:author="Anonymous" w:id="12" w:date="2025-08-29T06:22:43Z"/>
          </w:sdtContent>
        </w:sdt>
      </w:p>
    </w:sdtContent>
  </w:sdt>
  <w:sdt>
    <w:sdtPr>
      <w:id w:val="-1914100576"/>
      <w:tag w:val="goog_rdk_3095"/>
    </w:sdtPr>
    <w:sdtContent>
      <w:p w:rsidR="00000000" w:rsidDel="00000000" w:rsidP="00000000" w:rsidRDefault="00000000" w:rsidRPr="00000000" w14:paraId="0000039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03844631"/>
            <w:tag w:val="goog_rdk_3093"/>
          </w:sdtPr>
          <w:sdtContent>
            <w:ins w:author="Anonymous" w:id="12" w:date="2025-08-29T06:22:43Z"/>
            <w:sdt>
              <w:sdtPr>
                <w:id w:val="-318482237"/>
                <w:tag w:val="goog_rdk_309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get_alternatives(rxcui)</w:t>
                  </w:r>
                </w:ins>
              </w:sdtContent>
            </w:sdt>
            <w:ins w:author="Anonymous" w:id="12" w:date="2025-08-29T06:22:43Z"/>
          </w:sdtContent>
        </w:sdt>
      </w:p>
    </w:sdtContent>
  </w:sdt>
  <w:sdt>
    <w:sdtPr>
      <w:id w:val="434897474"/>
      <w:tag w:val="goog_rdk_3098"/>
    </w:sdtPr>
    <w:sdtContent>
      <w:p w:rsidR="00000000" w:rsidDel="00000000" w:rsidP="00000000" w:rsidRDefault="00000000" w:rsidRPr="00000000" w14:paraId="0000039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15827447"/>
            <w:tag w:val="goog_rdk_3096"/>
          </w:sdtPr>
          <w:sdtContent>
            <w:ins w:author="Anonymous" w:id="12" w:date="2025-08-29T06:22:43Z"/>
            <w:sdt>
              <w:sdtPr>
                <w:id w:val="-1729504586"/>
                <w:tag w:val="goog_rdk_309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 1: Find </w:t>
                  </w:r>
                </w:ins>
              </w:sdtContent>
            </w:sdt>
            <w:ins w:author="Anonymous" w:id="12" w:date="2025-08-29T06:22:43Z"/>
          </w:sdtContent>
        </w:sdt>
      </w:p>
    </w:sdtContent>
  </w:sdt>
  <w:sdt>
    <w:sdtPr>
      <w:id w:val="-1345532288"/>
      <w:tag w:val="goog_rdk_3101"/>
    </w:sdtPr>
    <w:sdtContent>
      <w:p w:rsidR="00000000" w:rsidDel="00000000" w:rsidP="00000000" w:rsidRDefault="00000000" w:rsidRPr="00000000" w14:paraId="0000039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54318925"/>
            <w:tag w:val="goog_rdk_3099"/>
          </w:sdtPr>
          <w:sdtContent>
            <w:ins w:author="Anonymous" w:id="12" w:date="2025-08-29T06:22:43Z"/>
            <w:sdt>
              <w:sdtPr>
                <w:id w:val="527901176"/>
                <w:tag w:val="goog_rdk_310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using:</w:t>
                  </w:r>
                </w:ins>
              </w:sdtContent>
            </w:sdt>
            <w:ins w:author="Anonymous" w:id="12" w:date="2025-08-29T06:22:43Z"/>
          </w:sdtContent>
        </w:sdt>
      </w:p>
    </w:sdtContent>
  </w:sdt>
  <w:sdt>
    <w:sdtPr>
      <w:id w:val="-42115568"/>
      <w:tag w:val="goog_rdk_3104"/>
    </w:sdtPr>
    <w:sdtContent>
      <w:p w:rsidR="00000000" w:rsidDel="00000000" w:rsidP="00000000" w:rsidRDefault="00000000" w:rsidRPr="00000000" w14:paraId="0000039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5975711"/>
            <w:tag w:val="goog_rdk_3102"/>
          </w:sdtPr>
          <w:sdtContent>
            <w:ins w:author="Anonymous" w:id="12" w:date="2025-08-29T06:22:43Z"/>
            <w:sdt>
              <w:sdtPr>
                <w:id w:val="216606958"/>
                <w:tag w:val="goog_rdk_310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https://rxnav.nlm.nih.gov/REST/rxcui/&lt;rxcui&gt;/related.json?tty=IN</w:t>
                  </w:r>
                </w:ins>
              </w:sdtContent>
            </w:sdt>
            <w:ins w:author="Anonymous" w:id="12" w:date="2025-08-29T06:22:43Z"/>
          </w:sdtContent>
        </w:sdt>
      </w:p>
    </w:sdtContent>
  </w:sdt>
  <w:sdt>
    <w:sdtPr>
      <w:id w:val="1189093012"/>
      <w:tag w:val="goog_rdk_3107"/>
    </w:sdtPr>
    <w:sdtContent>
      <w:p w:rsidR="00000000" w:rsidDel="00000000" w:rsidP="00000000" w:rsidRDefault="00000000" w:rsidRPr="00000000" w14:paraId="0000039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85103462"/>
            <w:tag w:val="goog_rdk_3105"/>
          </w:sdtPr>
          <w:sdtContent>
            <w:ins w:author="Anonymous" w:id="12" w:date="2025-08-29T06:22:43Z"/>
            <w:sdt>
              <w:sdtPr>
                <w:id w:val="670759017"/>
                <w:tag w:val="goog_rdk_310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 2: Use ingredient RxCUI to get branded drugs:</w:t>
                  </w:r>
                </w:ins>
              </w:sdtContent>
            </w:sdt>
            <w:ins w:author="Anonymous" w:id="12" w:date="2025-08-29T06:22:43Z"/>
          </w:sdtContent>
        </w:sdt>
      </w:p>
    </w:sdtContent>
  </w:sdt>
  <w:sdt>
    <w:sdtPr>
      <w:id w:val="-745250236"/>
      <w:tag w:val="goog_rdk_3110"/>
    </w:sdtPr>
    <w:sdtContent>
      <w:p w:rsidR="00000000" w:rsidDel="00000000" w:rsidP="00000000" w:rsidRDefault="00000000" w:rsidRPr="00000000" w14:paraId="000003A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68958730"/>
            <w:tag w:val="goog_rdk_3108"/>
          </w:sdtPr>
          <w:sdtContent>
            <w:ins w:author="Anonymous" w:id="12" w:date="2025-08-29T06:22:43Z"/>
            <w:sdt>
              <w:sdtPr>
                <w:id w:val="-1209922256"/>
                <w:tag w:val="goog_rdk_310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https://rxnav.nlm.nih.gov/REST/rxcui/&lt;ingredient_rxcui&gt;/related.json?tty=SBD</w:t>
                  </w:r>
                </w:ins>
              </w:sdtContent>
            </w:sdt>
            <w:ins w:author="Anonymous" w:id="12" w:date="2025-08-29T06:22:43Z"/>
          </w:sdtContent>
        </w:sdt>
      </w:p>
    </w:sdtContent>
  </w:sdt>
  <w:sdt>
    <w:sdtPr>
      <w:id w:val="-745668723"/>
      <w:tag w:val="goog_rdk_3113"/>
    </w:sdtPr>
    <w:sdtContent>
      <w:p w:rsidR="00000000" w:rsidDel="00000000" w:rsidP="00000000" w:rsidRDefault="00000000" w:rsidRPr="00000000" w14:paraId="000003A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97408859"/>
            <w:tag w:val="goog_rdk_3111"/>
          </w:sdtPr>
          <w:sdtContent>
            <w:ins w:author="Anonymous" w:id="12" w:date="2025-08-29T06:22:43Z"/>
            <w:sdt>
              <w:sdtPr>
                <w:id w:val="-1644097877"/>
                <w:tag w:val="goog_rdk_31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List of alternative drug names (e.g., brands like Crocin, Tylenol, etc.)</w:t>
                  </w:r>
                </w:ins>
              </w:sdtContent>
            </w:sdt>
            <w:ins w:author="Anonymous" w:id="12" w:date="2025-08-29T06:22:43Z"/>
          </w:sdtContent>
        </w:sdt>
      </w:p>
    </w:sdtContent>
  </w:sdt>
  <w:sdt>
    <w:sdtPr>
      <w:id w:val="1787969439"/>
      <w:tag w:val="goog_rdk_3116"/>
    </w:sdtPr>
    <w:sdtContent>
      <w:p w:rsidR="00000000" w:rsidDel="00000000" w:rsidP="00000000" w:rsidRDefault="00000000" w:rsidRPr="00000000" w14:paraId="000003A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41041171"/>
            <w:tag w:val="goog_rdk_3114"/>
          </w:sdtPr>
          <w:sdtContent>
            <w:ins w:author="Anonymous" w:id="12" w:date="2025-08-29T06:22:43Z"/>
            <w:sdt>
              <w:sdtPr>
                <w:id w:val="-2050304451"/>
                <w:tag w:val="goog_rdk_3115"/>
              </w:sdtPr>
              <w:sdtContent>
                <w:ins w:author="Anonymous" w:id="12" w:date="2025-08-29T06:22:43Z">
                  <w:r w:rsidDel="00000000" w:rsidR="00000000" w:rsidRPr="00000000">
                    <w:rPr>
                      <w:rtl w:val="0"/>
                    </w:rPr>
                  </w:r>
                </w:ins>
              </w:sdtContent>
            </w:sdt>
            <w:ins w:author="Anonymous" w:id="12" w:date="2025-08-29T06:22:43Z"/>
          </w:sdtContent>
        </w:sdt>
      </w:p>
    </w:sdtContent>
  </w:sdt>
  <w:sdt>
    <w:sdtPr>
      <w:id w:val="-1141629800"/>
      <w:tag w:val="goog_rdk_3119"/>
    </w:sdtPr>
    <w:sdtContent>
      <w:p w:rsidR="00000000" w:rsidDel="00000000" w:rsidP="00000000" w:rsidRDefault="00000000" w:rsidRPr="00000000" w14:paraId="000003A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49546526"/>
            <w:tag w:val="goog_rdk_3117"/>
          </w:sdtPr>
          <w:sdtContent>
            <w:ins w:author="Anonymous" w:id="12" w:date="2025-08-29T06:22:43Z"/>
            <w:sdt>
              <w:sdtPr>
                <w:id w:val="-2104507362"/>
                <w:tag w:val="goog_rdk_311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Python script extracts medicine names, dosages, and forms from user input using a medical NER model and regex fallback. It cleans drug names, fetches RxCUI identifiers from RxNorm API, retrieves correct dosage forms, and suggests branded alternatives. It also allows user interaction through the console for real-time processing based on entered medication details and patient age.</w:t>
                  </w:r>
                </w:ins>
              </w:sdtContent>
            </w:sdt>
            <w:ins w:author="Anonymous" w:id="12" w:date="2025-08-29T06:22:43Z"/>
          </w:sdtContent>
        </w:sdt>
      </w:p>
    </w:sdtContent>
  </w:sdt>
  <w:sdt>
    <w:sdtPr>
      <w:id w:val="-517353364"/>
      <w:tag w:val="goog_rdk_3122"/>
    </w:sdtPr>
    <w:sdtContent>
      <w:p w:rsidR="00000000" w:rsidDel="00000000" w:rsidP="00000000" w:rsidRDefault="00000000" w:rsidRPr="00000000" w14:paraId="000003A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97252429"/>
            <w:tag w:val="goog_rdk_3120"/>
          </w:sdtPr>
          <w:sdtContent>
            <w:ins w:author="Anonymous" w:id="12" w:date="2025-08-29T06:22:43Z"/>
            <w:sdt>
              <w:sdtPr>
                <w:id w:val="-265328631"/>
                <w:tag w:val="goog_rdk_312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establishes the complete application pipeline from backend logic to frontend accessibility.</w:t>
                  </w:r>
                </w:ins>
              </w:sdtContent>
            </w:sdt>
            <w:ins w:author="Anonymous" w:id="12" w:date="2025-08-29T06:22:43Z"/>
          </w:sdtContent>
        </w:sdt>
      </w:p>
    </w:sdtContent>
  </w:sdt>
  <w:sdt>
    <w:sdtPr>
      <w:id w:val="-1357532589"/>
      <w:tag w:val="goog_rdk_3125"/>
    </w:sdtPr>
    <w:sdtContent>
      <w:p w:rsidR="00000000" w:rsidDel="00000000" w:rsidP="00000000" w:rsidRDefault="00000000" w:rsidRPr="00000000" w14:paraId="000003A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17977460"/>
            <w:tag w:val="goog_rdk_3123"/>
          </w:sdtPr>
          <w:sdtContent>
            <w:ins w:author="Anonymous" w:id="12" w:date="2025-08-29T06:22:43Z"/>
            <w:sdt>
              <w:sdtPr>
                <w:id w:val="1357411745"/>
                <w:tag w:val="goog_rdk_312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backend is built using FastAPI, a high-performance web framework. It exposes two key API endpoints:</w:t>
                  </w:r>
                </w:ins>
              </w:sdtContent>
            </w:sdt>
            <w:ins w:author="Anonymous" w:id="12" w:date="2025-08-29T06:22:43Z"/>
          </w:sdtContent>
        </w:sdt>
      </w:p>
    </w:sdtContent>
  </w:sdt>
  <w:sdt>
    <w:sdtPr>
      <w:id w:val="253519730"/>
      <w:tag w:val="goog_rdk_3128"/>
    </w:sdtPr>
    <w:sdtContent>
      <w:p w:rsidR="00000000" w:rsidDel="00000000" w:rsidP="00000000" w:rsidRDefault="00000000" w:rsidRPr="00000000" w14:paraId="000003A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64600984"/>
            <w:tag w:val="goog_rdk_3126"/>
          </w:sdtPr>
          <w:sdtContent>
            <w:ins w:author="Anonymous" w:id="12" w:date="2025-08-29T06:22:43Z"/>
            <w:sdt>
              <w:sdtPr>
                <w:id w:val="801180795"/>
                <w:tag w:val="goog_rdk_3127"/>
              </w:sdtPr>
              <w:sdtContent>
                <w:ins w:author="Anonymous" w:id="12" w:date="2025-08-29T06:22:43Z">
                  <w:r w:rsidDel="00000000" w:rsidR="00000000" w:rsidRPr="00000000">
                    <w:rPr>
                      <w:rtl w:val="0"/>
                    </w:rPr>
                  </w:r>
                </w:ins>
              </w:sdtContent>
            </w:sdt>
            <w:ins w:author="Anonymous" w:id="12" w:date="2025-08-29T06:22:43Z"/>
          </w:sdtContent>
        </w:sdt>
      </w:p>
    </w:sdtContent>
  </w:sdt>
  <w:sdt>
    <w:sdtPr>
      <w:id w:val="2053267126"/>
      <w:tag w:val="goog_rdk_3131"/>
    </w:sdtPr>
    <w:sdtContent>
      <w:p w:rsidR="00000000" w:rsidDel="00000000" w:rsidP="00000000" w:rsidRDefault="00000000" w:rsidRPr="00000000" w14:paraId="000003A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63153575"/>
            <w:tag w:val="goog_rdk_3129"/>
          </w:sdtPr>
          <w:sdtContent>
            <w:ins w:author="Anonymous" w:id="12" w:date="2025-08-29T06:22:43Z"/>
            <w:sdt>
              <w:sdtPr>
                <w:id w:val="-1002353322"/>
                <w:tag w:val="goog_rdk_313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Takes a prescription text, uses IBM Watson NLU for natural language understanding, extracts drug names, maps them to standardized RxCUIs, and checks for potential drug-drug interactions using a preloaded dataset (ddi_mapped_with_rxcui.csv). It then returns detailed interaction alerts including natural language explanations powered by IBM's NLU.</w:t>
                  </w:r>
                </w:ins>
              </w:sdtContent>
            </w:sdt>
            <w:ins w:author="Anonymous" w:id="12" w:date="2025-08-29T06:22:43Z"/>
          </w:sdtContent>
        </w:sdt>
      </w:p>
    </w:sdtContent>
  </w:sdt>
  <w:sdt>
    <w:sdtPr>
      <w:id w:val="-691363476"/>
      <w:tag w:val="goog_rdk_3134"/>
    </w:sdtPr>
    <w:sdtContent>
      <w:p w:rsidR="00000000" w:rsidDel="00000000" w:rsidP="00000000" w:rsidRDefault="00000000" w:rsidRPr="00000000" w14:paraId="000003A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6066742"/>
            <w:tag w:val="goog_rdk_3132"/>
          </w:sdtPr>
          <w:sdtContent>
            <w:ins w:author="Anonymous" w:id="12" w:date="2025-08-29T06:22:43Z"/>
            <w:sdt>
              <w:sdtPr>
                <w:id w:val="830095814"/>
                <w:tag w:val="goog_rdk_3133"/>
              </w:sdtPr>
              <w:sdtContent>
                <w:ins w:author="Anonymous" w:id="12" w:date="2025-08-29T06:22:43Z">
                  <w:r w:rsidDel="00000000" w:rsidR="00000000" w:rsidRPr="00000000">
                    <w:rPr>
                      <w:rtl w:val="0"/>
                    </w:rPr>
                  </w:r>
                </w:ins>
              </w:sdtContent>
            </w:sdt>
            <w:ins w:author="Anonymous" w:id="12" w:date="2025-08-29T06:22:43Z"/>
          </w:sdtContent>
        </w:sdt>
      </w:p>
    </w:sdtContent>
  </w:sdt>
  <w:sdt>
    <w:sdtPr>
      <w:id w:val="-1903103842"/>
      <w:tag w:val="goog_rdk_3137"/>
    </w:sdtPr>
    <w:sdtContent>
      <w:p w:rsidR="00000000" w:rsidDel="00000000" w:rsidP="00000000" w:rsidRDefault="00000000" w:rsidRPr="00000000" w14:paraId="000003A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30887707"/>
            <w:tag w:val="goog_rdk_3135"/>
          </w:sdtPr>
          <w:sdtContent>
            <w:ins w:author="Anonymous" w:id="12" w:date="2025-08-29T06:22:43Z"/>
            <w:sdt>
              <w:sdtPr>
                <w:id w:val="-1080880543"/>
                <w:tag w:val="goog_rdk_3136"/>
              </w:sdtPr>
              <w:sdtContent>
                <w:ins w:author="Anonymous" w:id="12" w:date="2025-08-29T06:22:43Z">
                  <w:r w:rsidDel="00000000" w:rsidR="00000000" w:rsidRPr="00000000">
                    <w:rPr>
                      <w:rtl w:val="0"/>
                    </w:rPr>
                  </w:r>
                </w:ins>
              </w:sdtContent>
            </w:sdt>
            <w:ins w:author="Anonymous" w:id="12" w:date="2025-08-29T06:22:43Z"/>
          </w:sdtContent>
        </w:sdt>
      </w:p>
    </w:sdtContent>
  </w:sdt>
  <w:sdt>
    <w:sdtPr>
      <w:id w:val="1016673288"/>
      <w:tag w:val="goog_rdk_3140"/>
    </w:sdtPr>
    <w:sdtContent>
      <w:p w:rsidR="00000000" w:rsidDel="00000000" w:rsidP="00000000" w:rsidRDefault="00000000" w:rsidRPr="00000000" w14:paraId="000003A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6231344"/>
            <w:tag w:val="goog_rdk_3138"/>
          </w:sdtPr>
          <w:sdtContent>
            <w:ins w:author="Anonymous" w:id="12" w:date="2025-08-29T06:22:43Z"/>
            <w:sdt>
              <w:sdtPr>
                <w:id w:val="1549175910"/>
                <w:tag w:val="goog_rdk_313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Accepts a prescription text and patient's age. It extracts medicine names and dosages, then compares them with recommended values. If incorrect, the system suggests adjustments and safe alternatives.</w:t>
                  </w:r>
                </w:ins>
              </w:sdtContent>
            </w:sdt>
            <w:ins w:author="Anonymous" w:id="12" w:date="2025-08-29T06:22:43Z"/>
          </w:sdtContent>
        </w:sdt>
      </w:p>
    </w:sdtContent>
  </w:sdt>
  <w:sdt>
    <w:sdtPr>
      <w:id w:val="-1328662337"/>
      <w:tag w:val="goog_rdk_3143"/>
    </w:sdtPr>
    <w:sdtContent>
      <w:p w:rsidR="00000000" w:rsidDel="00000000" w:rsidP="00000000" w:rsidRDefault="00000000" w:rsidRPr="00000000" w14:paraId="000003A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22199588"/>
            <w:tag w:val="goog_rdk_3141"/>
          </w:sdtPr>
          <w:sdtContent>
            <w:ins w:author="Anonymous" w:id="12" w:date="2025-08-29T06:22:43Z"/>
            <w:sdt>
              <w:sdtPr>
                <w:id w:val="75168091"/>
                <w:tag w:val="goog_rdk_3142"/>
              </w:sdtPr>
              <w:sdtContent>
                <w:ins w:author="Anonymous" w:id="12" w:date="2025-08-29T06:22:43Z">
                  <w:r w:rsidDel="00000000" w:rsidR="00000000" w:rsidRPr="00000000">
                    <w:rPr>
                      <w:rtl w:val="0"/>
                    </w:rPr>
                  </w:r>
                </w:ins>
              </w:sdtContent>
            </w:sdt>
            <w:ins w:author="Anonymous" w:id="12" w:date="2025-08-29T06:22:43Z"/>
          </w:sdtContent>
        </w:sdt>
      </w:p>
    </w:sdtContent>
  </w:sdt>
  <w:sdt>
    <w:sdtPr>
      <w:id w:val="1630125710"/>
      <w:tag w:val="goog_rdk_3146"/>
    </w:sdtPr>
    <w:sdtContent>
      <w:p w:rsidR="00000000" w:rsidDel="00000000" w:rsidP="00000000" w:rsidRDefault="00000000" w:rsidRPr="00000000" w14:paraId="000003A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34287017"/>
            <w:tag w:val="goog_rdk_3144"/>
          </w:sdtPr>
          <w:sdtContent>
            <w:ins w:author="Anonymous" w:id="12" w:date="2025-08-29T06:22:43Z"/>
            <w:sdt>
              <w:sdtPr>
                <w:id w:val="1956529360"/>
                <w:tag w:val="goog_rdk_314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Both endpoints handle error cases robustly using FastAPI's HTTP exception system, and data models are defined using pydantic.BaseModel for validation and clarity.</w:t>
                  </w:r>
                </w:ins>
              </w:sdtContent>
            </w:sdt>
            <w:ins w:author="Anonymous" w:id="12" w:date="2025-08-29T06:22:43Z"/>
          </w:sdtContent>
        </w:sdt>
      </w:p>
    </w:sdtContent>
  </w:sdt>
  <w:sdt>
    <w:sdtPr>
      <w:id w:val="-1790977978"/>
      <w:tag w:val="goog_rdk_3149"/>
    </w:sdtPr>
    <w:sdtContent>
      <w:p w:rsidR="00000000" w:rsidDel="00000000" w:rsidP="00000000" w:rsidRDefault="00000000" w:rsidRPr="00000000" w14:paraId="000003A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98336177"/>
            <w:tag w:val="goog_rdk_3147"/>
          </w:sdtPr>
          <w:sdtContent>
            <w:ins w:author="Anonymous" w:id="12" w:date="2025-08-29T06:22:43Z"/>
            <w:sdt>
              <w:sdtPr>
                <w:id w:val="-1506774028"/>
                <w:tag w:val="goog_rdk_314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run your FastAPI app, use the following command in your terminal (from the directory where your main.py file is located):</w:t>
                  </w:r>
                </w:ins>
              </w:sdtContent>
            </w:sdt>
            <w:ins w:author="Anonymous" w:id="12" w:date="2025-08-29T06:22:43Z"/>
          </w:sdtContent>
        </w:sdt>
      </w:p>
    </w:sdtContent>
  </w:sdt>
  <w:sdt>
    <w:sdtPr>
      <w:id w:val="-1150838510"/>
      <w:tag w:val="goog_rdk_3152"/>
    </w:sdtPr>
    <w:sdtContent>
      <w:p w:rsidR="00000000" w:rsidDel="00000000" w:rsidP="00000000" w:rsidRDefault="00000000" w:rsidRPr="00000000" w14:paraId="000003A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10630969"/>
            <w:tag w:val="goog_rdk_3150"/>
          </w:sdtPr>
          <w:sdtContent>
            <w:ins w:author="Anonymous" w:id="12" w:date="2025-08-29T06:22:43Z"/>
            <w:sdt>
              <w:sdtPr>
                <w:id w:val="700869180"/>
                <w:tag w:val="goog_rdk_315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uvicorn api:app –reload</w:t>
                  </w:r>
                </w:ins>
              </w:sdtContent>
            </w:sdt>
            <w:ins w:author="Anonymous" w:id="12" w:date="2025-08-29T06:22:43Z"/>
          </w:sdtContent>
        </w:sdt>
      </w:p>
    </w:sdtContent>
  </w:sdt>
  <w:sdt>
    <w:sdtPr>
      <w:id w:val="1608192686"/>
      <w:tag w:val="goog_rdk_3155"/>
    </w:sdtPr>
    <w:sdtContent>
      <w:p w:rsidR="00000000" w:rsidDel="00000000" w:rsidP="00000000" w:rsidRDefault="00000000" w:rsidRPr="00000000" w14:paraId="000003A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23182512"/>
            <w:tag w:val="goog_rdk_3153"/>
          </w:sdtPr>
          <w:sdtContent>
            <w:ins w:author="Anonymous" w:id="12" w:date="2025-08-29T06:22:43Z"/>
            <w:sdt>
              <w:sdtPr>
                <w:id w:val="1703870804"/>
                <w:tag w:val="goog_rdk_3154"/>
              </w:sdtPr>
              <w:sdtContent>
                <w:ins w:author="Anonymous" w:id="12" w:date="2025-08-29T06:22:43Z">
                  <w:r w:rsidDel="00000000" w:rsidR="00000000" w:rsidRPr="00000000">
                    <w:rPr>
                      <w:rtl w:val="0"/>
                    </w:rPr>
                  </w:r>
                </w:ins>
              </w:sdtContent>
            </w:sdt>
            <w:ins w:author="Anonymous" w:id="12" w:date="2025-08-29T06:22:43Z"/>
          </w:sdtContent>
        </w:sdt>
      </w:p>
    </w:sdtContent>
  </w:sdt>
  <w:sdt>
    <w:sdtPr>
      <w:id w:val="795387092"/>
      <w:tag w:val="goog_rdk_3158"/>
    </w:sdtPr>
    <w:sdtContent>
      <w:p w:rsidR="00000000" w:rsidDel="00000000" w:rsidP="00000000" w:rsidRDefault="00000000" w:rsidRPr="00000000" w14:paraId="000003B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72549408"/>
            <w:tag w:val="goog_rdk_3156"/>
          </w:sdtPr>
          <w:sdtContent>
            <w:ins w:author="Anonymous" w:id="12" w:date="2025-08-29T06:22:43Z"/>
            <w:sdt>
              <w:sdtPr>
                <w:id w:val="467955696"/>
                <w:tag w:val="goog_rdk_315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Make sure you see this message to ensure your fastapi routes are working and active.</w:t>
                  </w:r>
                </w:ins>
              </w:sdtContent>
            </w:sdt>
            <w:ins w:author="Anonymous" w:id="12" w:date="2025-08-29T06:22:43Z"/>
          </w:sdtContent>
        </w:sdt>
      </w:p>
    </w:sdtContent>
  </w:sdt>
  <w:sdt>
    <w:sdtPr>
      <w:id w:val="1217370961"/>
      <w:tag w:val="goog_rdk_3161"/>
    </w:sdtPr>
    <w:sdtContent>
      <w:p w:rsidR="00000000" w:rsidDel="00000000" w:rsidP="00000000" w:rsidRDefault="00000000" w:rsidRPr="00000000" w14:paraId="000003B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73806735"/>
            <w:tag w:val="goog_rdk_3159"/>
          </w:sdtPr>
          <w:sdtContent>
            <w:ins w:author="Anonymous" w:id="12" w:date="2025-08-29T06:22:43Z"/>
            <w:sdt>
              <w:sdtPr>
                <w:id w:val="1664351753"/>
                <w:tag w:val="goog_rdk_316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running, open your browser and go to:</w:t>
                  </w:r>
                </w:ins>
              </w:sdtContent>
            </w:sdt>
            <w:ins w:author="Anonymous" w:id="12" w:date="2025-08-29T06:22:43Z"/>
          </w:sdtContent>
        </w:sdt>
      </w:p>
    </w:sdtContent>
  </w:sdt>
  <w:sdt>
    <w:sdtPr>
      <w:id w:val="-551412595"/>
      <w:tag w:val="goog_rdk_3164"/>
    </w:sdtPr>
    <w:sdtContent>
      <w:p w:rsidR="00000000" w:rsidDel="00000000" w:rsidP="00000000" w:rsidRDefault="00000000" w:rsidRPr="00000000" w14:paraId="000003B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06925116"/>
            <w:tag w:val="goog_rdk_3162"/>
          </w:sdtPr>
          <w:sdtContent>
            <w:ins w:author="Anonymous" w:id="12" w:date="2025-08-29T06:22:43Z"/>
            <w:sdt>
              <w:sdtPr>
                <w:id w:val="1706430114"/>
                <w:tag w:val="goog_rdk_316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Swagger docs: </w:t>
                  </w:r>
                </w:ins>
              </w:sdtContent>
            </w:sdt>
            <w:ins w:author="Anonymous" w:id="12" w:date="2025-08-29T06:22:43Z"/>
          </w:sdtContent>
        </w:sdt>
      </w:p>
    </w:sdtContent>
  </w:sdt>
  <w:sdt>
    <w:sdtPr>
      <w:id w:val="-540645351"/>
      <w:tag w:val="goog_rdk_3167"/>
    </w:sdtPr>
    <w:sdtContent>
      <w:p w:rsidR="00000000" w:rsidDel="00000000" w:rsidP="00000000" w:rsidRDefault="00000000" w:rsidRPr="00000000" w14:paraId="000003B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69311701"/>
            <w:tag w:val="goog_rdk_3165"/>
          </w:sdtPr>
          <w:sdtContent>
            <w:ins w:author="Anonymous" w:id="12" w:date="2025-08-29T06:22:43Z"/>
            <w:sdt>
              <w:sdtPr>
                <w:id w:val="-726633634"/>
                <w:tag w:val="goog_rdk_3166"/>
              </w:sdtPr>
              <w:sdtContent>
                <w:ins w:author="Anonymous" w:id="12" w:date="2025-08-29T06:22:43Z">
                  <w:r w:rsidDel="00000000" w:rsidR="00000000" w:rsidRPr="00000000">
                    <w:rPr>
                      <w:rtl w:val="0"/>
                    </w:rPr>
                  </w:r>
                </w:ins>
              </w:sdtContent>
            </w:sdt>
            <w:ins w:author="Anonymous" w:id="12" w:date="2025-08-29T06:22:43Z"/>
          </w:sdtContent>
        </w:sdt>
      </w:p>
    </w:sdtContent>
  </w:sdt>
  <w:sdt>
    <w:sdtPr>
      <w:id w:val="-772709214"/>
      <w:tag w:val="goog_rdk_3170"/>
    </w:sdtPr>
    <w:sdtContent>
      <w:p w:rsidR="00000000" w:rsidDel="00000000" w:rsidP="00000000" w:rsidRDefault="00000000" w:rsidRPr="00000000" w14:paraId="000003B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89970624"/>
            <w:tag w:val="goog_rdk_3168"/>
          </w:sdtPr>
          <w:sdtContent>
            <w:ins w:author="Anonymous" w:id="12" w:date="2025-08-29T06:22:43Z"/>
            <w:sdt>
              <w:sdtPr>
                <w:id w:val="-130214680"/>
                <w:tag w:val="goog_rdk_3169"/>
              </w:sdtPr>
              <w:sdtContent>
                <w:ins w:author="Anonymous" w:id="12" w:date="2025-08-29T06:22:43Z">
                  <w:r w:rsidDel="00000000" w:rsidR="00000000" w:rsidRPr="00000000">
                    <w:rPr>
                      <w:rtl w:val="0"/>
                    </w:rPr>
                  </w:r>
                </w:ins>
              </w:sdtContent>
            </w:sdt>
            <w:ins w:author="Anonymous" w:id="12" w:date="2025-08-29T06:22:43Z"/>
          </w:sdtContent>
        </w:sdt>
      </w:p>
    </w:sdtContent>
  </w:sdt>
  <w:sdt>
    <w:sdtPr>
      <w:id w:val="-1338736707"/>
      <w:tag w:val="goog_rdk_3173"/>
    </w:sdtPr>
    <w:sdtContent>
      <w:p w:rsidR="00000000" w:rsidDel="00000000" w:rsidP="00000000" w:rsidRDefault="00000000" w:rsidRPr="00000000" w14:paraId="000003B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47445797"/>
            <w:tag w:val="goog_rdk_3171"/>
          </w:sdtPr>
          <w:sdtContent>
            <w:ins w:author="Anonymous" w:id="12" w:date="2025-08-29T06:22:43Z"/>
            <w:sdt>
              <w:sdtPr>
                <w:id w:val="-1446057962"/>
                <w:tag w:val="goog_rdk_317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Redoc: </w:t>
                  </w:r>
                </w:ins>
              </w:sdtContent>
            </w:sdt>
            <w:ins w:author="Anonymous" w:id="12" w:date="2025-08-29T06:22:43Z"/>
          </w:sdtContent>
        </w:sdt>
      </w:p>
    </w:sdtContent>
  </w:sdt>
  <w:sdt>
    <w:sdtPr>
      <w:id w:val="-805774833"/>
      <w:tag w:val="goog_rdk_3176"/>
    </w:sdtPr>
    <w:sdtContent>
      <w:p w:rsidR="00000000" w:rsidDel="00000000" w:rsidP="00000000" w:rsidRDefault="00000000" w:rsidRPr="00000000" w14:paraId="000003B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88310053"/>
            <w:tag w:val="goog_rdk_3174"/>
          </w:sdtPr>
          <w:sdtContent>
            <w:ins w:author="Anonymous" w:id="12" w:date="2025-08-29T06:22:43Z"/>
            <w:sdt>
              <w:sdtPr>
                <w:id w:val="1424963058"/>
                <w:tag w:val="goog_rdk_3175"/>
              </w:sdtPr>
              <w:sdtContent>
                <w:ins w:author="Anonymous" w:id="12" w:date="2025-08-29T06:22:43Z">
                  <w:r w:rsidDel="00000000" w:rsidR="00000000" w:rsidRPr="00000000">
                    <w:rPr>
                      <w:rtl w:val="0"/>
                    </w:rPr>
                  </w:r>
                </w:ins>
              </w:sdtContent>
            </w:sdt>
            <w:ins w:author="Anonymous" w:id="12" w:date="2025-08-29T06:22:43Z"/>
          </w:sdtContent>
        </w:sdt>
      </w:p>
    </w:sdtContent>
  </w:sdt>
  <w:sdt>
    <w:sdtPr>
      <w:id w:val="989972814"/>
      <w:tag w:val="goog_rdk_3179"/>
    </w:sdtPr>
    <w:sdtContent>
      <w:p w:rsidR="00000000" w:rsidDel="00000000" w:rsidP="00000000" w:rsidRDefault="00000000" w:rsidRPr="00000000" w14:paraId="000003B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87843"/>
            <w:tag w:val="goog_rdk_3177"/>
          </w:sdtPr>
          <w:sdtContent>
            <w:ins w:author="Anonymous" w:id="12" w:date="2025-08-29T06:22:43Z"/>
            <w:sdt>
              <w:sdtPr>
                <w:id w:val="1324167294"/>
                <w:tag w:val="goog_rdk_3178"/>
              </w:sdtPr>
              <w:sdtContent>
                <w:ins w:author="Anonymous" w:id="12" w:date="2025-08-29T06:22:43Z">
                  <w:r w:rsidDel="00000000" w:rsidR="00000000" w:rsidRPr="00000000">
                    <w:rPr>
                      <w:rtl w:val="0"/>
                    </w:rPr>
                  </w:r>
                </w:ins>
              </w:sdtContent>
            </w:sdt>
            <w:ins w:author="Anonymous" w:id="12" w:date="2025-08-29T06:22:43Z"/>
          </w:sdtContent>
        </w:sdt>
      </w:p>
    </w:sdtContent>
  </w:sdt>
  <w:sdt>
    <w:sdtPr>
      <w:id w:val="240165727"/>
      <w:tag w:val="goog_rdk_3182"/>
    </w:sdtPr>
    <w:sdtContent>
      <w:p w:rsidR="00000000" w:rsidDel="00000000" w:rsidP="00000000" w:rsidRDefault="00000000" w:rsidRPr="00000000" w14:paraId="000003B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6712362"/>
            <w:tag w:val="goog_rdk_3180"/>
          </w:sdtPr>
          <w:sdtContent>
            <w:ins w:author="Anonymous" w:id="12" w:date="2025-08-29T06:22:43Z"/>
            <w:sdt>
              <w:sdtPr>
                <w:id w:val="1937365622"/>
                <w:tag w:val="goog_rdk_318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activity involves building a simple and interactive user interface (UI) using Streamlit, a Python framework designed to create data apps and dashboards quickly. The frontend allows users to:</w:t>
                  </w:r>
                </w:ins>
              </w:sdtContent>
            </w:sdt>
            <w:ins w:author="Anonymous" w:id="12" w:date="2025-08-29T06:22:43Z"/>
          </w:sdtContent>
        </w:sdt>
      </w:p>
    </w:sdtContent>
  </w:sdt>
  <w:sdt>
    <w:sdtPr>
      <w:id w:val="-1958486357"/>
      <w:tag w:val="goog_rdk_3185"/>
    </w:sdtPr>
    <w:sdtContent>
      <w:p w:rsidR="00000000" w:rsidDel="00000000" w:rsidP="00000000" w:rsidRDefault="00000000" w:rsidRPr="00000000" w14:paraId="000003B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68297297"/>
            <w:tag w:val="goog_rdk_3183"/>
          </w:sdtPr>
          <w:sdtContent>
            <w:ins w:author="Anonymous" w:id="12" w:date="2025-08-29T06:22:43Z"/>
            <w:sdt>
              <w:sdtPr>
                <w:id w:val="-110477973"/>
                <w:tag w:val="goog_rdk_31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Enter medication prescription text.</w:t>
                  </w:r>
                </w:ins>
              </w:sdtContent>
            </w:sdt>
            <w:ins w:author="Anonymous" w:id="12" w:date="2025-08-29T06:22:43Z"/>
          </w:sdtContent>
        </w:sdt>
      </w:p>
    </w:sdtContent>
  </w:sdt>
  <w:sdt>
    <w:sdtPr>
      <w:id w:val="-1995734964"/>
      <w:tag w:val="goog_rdk_3188"/>
    </w:sdtPr>
    <w:sdtContent>
      <w:p w:rsidR="00000000" w:rsidDel="00000000" w:rsidP="00000000" w:rsidRDefault="00000000" w:rsidRPr="00000000" w14:paraId="000003B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79295390"/>
            <w:tag w:val="goog_rdk_3186"/>
          </w:sdtPr>
          <w:sdtContent>
            <w:ins w:author="Anonymous" w:id="12" w:date="2025-08-29T06:22:43Z"/>
            <w:sdt>
              <w:sdtPr>
                <w:id w:val="-535171065"/>
                <w:tag w:val="goog_rdk_318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Submit the input to the backend FastAPI endpoints you developed (for interaction and dosage checking).</w:t>
                  </w:r>
                </w:ins>
              </w:sdtContent>
            </w:sdt>
            <w:ins w:author="Anonymous" w:id="12" w:date="2025-08-29T06:22:43Z"/>
          </w:sdtContent>
        </w:sdt>
      </w:p>
    </w:sdtContent>
  </w:sdt>
  <w:sdt>
    <w:sdtPr>
      <w:id w:val="-573777353"/>
      <w:tag w:val="goog_rdk_3191"/>
    </w:sdtPr>
    <w:sdtContent>
      <w:p w:rsidR="00000000" w:rsidDel="00000000" w:rsidP="00000000" w:rsidRDefault="00000000" w:rsidRPr="00000000" w14:paraId="000003B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26962783"/>
            <w:tag w:val="goog_rdk_3189"/>
          </w:sdtPr>
          <w:sdtContent>
            <w:ins w:author="Anonymous" w:id="12" w:date="2025-08-29T06:22:43Z"/>
            <w:sdt>
              <w:sdtPr>
                <w:id w:val="724036994"/>
                <w:tag w:val="goog_rdk_319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View the results (such as detected drug interactions or dosage recommendations) clearly and intuitively on the web page.</w:t>
                  </w:r>
                </w:ins>
              </w:sdtContent>
            </w:sdt>
            <w:ins w:author="Anonymous" w:id="12" w:date="2025-08-29T06:22:43Z"/>
          </w:sdtContent>
        </w:sdt>
      </w:p>
    </w:sdtContent>
  </w:sdt>
  <w:sdt>
    <w:sdtPr>
      <w:id w:val="672111036"/>
      <w:tag w:val="goog_rdk_3194"/>
    </w:sdtPr>
    <w:sdtContent>
      <w:p w:rsidR="00000000" w:rsidDel="00000000" w:rsidP="00000000" w:rsidRDefault="00000000" w:rsidRPr="00000000" w14:paraId="000003B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9225503"/>
            <w:tag w:val="goog_rdk_3192"/>
          </w:sdtPr>
          <w:sdtContent>
            <w:ins w:author="Anonymous" w:id="12" w:date="2025-08-29T06:22:43Z"/>
            <w:sdt>
              <w:sdtPr>
                <w:id w:val="1602730673"/>
                <w:tag w:val="goog_rdk_31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frontend takes care of making API calls to your FastAPI backend, handles user input validation, and presents the processed output in tables, alerts, or lists. This enhances usability and makes the system accessible to non-technical users such as doctors, pharmacists, or patients.</w:t>
                  </w:r>
                </w:ins>
              </w:sdtContent>
            </w:sdt>
            <w:ins w:author="Anonymous" w:id="12" w:date="2025-08-29T06:22:43Z"/>
          </w:sdtContent>
        </w:sdt>
      </w:p>
    </w:sdtContent>
  </w:sdt>
  <w:sdt>
    <w:sdtPr>
      <w:id w:val="441329356"/>
      <w:tag w:val="goog_rdk_3197"/>
    </w:sdtPr>
    <w:sdtContent>
      <w:p w:rsidR="00000000" w:rsidDel="00000000" w:rsidP="00000000" w:rsidRDefault="00000000" w:rsidRPr="00000000" w14:paraId="000003B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59884628"/>
            <w:tag w:val="goog_rdk_3195"/>
          </w:sdtPr>
          <w:sdtContent>
            <w:ins w:author="Anonymous" w:id="12" w:date="2025-08-29T06:22:43Z"/>
            <w:sdt>
              <w:sdtPr>
                <w:id w:val="1512103224"/>
                <w:tag w:val="goog_rdk_319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Make sure your FastAPI backend is running on http://127.0.0.1:8000 (or update URLs accordingly if different).</w:t>
                  </w:r>
                </w:ins>
              </w:sdtContent>
            </w:sdt>
            <w:ins w:author="Anonymous" w:id="12" w:date="2025-08-29T06:22:43Z"/>
          </w:sdtContent>
        </w:sdt>
      </w:p>
    </w:sdtContent>
  </w:sdt>
  <w:sdt>
    <w:sdtPr>
      <w:id w:val="197349892"/>
      <w:tag w:val="goog_rdk_3200"/>
    </w:sdtPr>
    <w:sdtContent>
      <w:p w:rsidR="00000000" w:rsidDel="00000000" w:rsidP="00000000" w:rsidRDefault="00000000" w:rsidRPr="00000000" w14:paraId="000003B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67331963"/>
            <w:tag w:val="goog_rdk_3198"/>
          </w:sdtPr>
          <w:sdtContent>
            <w:ins w:author="Anonymous" w:id="12" w:date="2025-08-29T06:22:43Z"/>
            <w:sdt>
              <w:sdtPr>
                <w:id w:val="-1518951909"/>
                <w:tag w:val="goog_rdk_31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Run the Streamlit app using the terminal: streamlit run frontend.py</w:t>
                  </w:r>
                </w:ins>
              </w:sdtContent>
            </w:sdt>
            <w:ins w:author="Anonymous" w:id="12" w:date="2025-08-29T06:22:43Z"/>
          </w:sdtContent>
        </w:sdt>
      </w:p>
    </w:sdtContent>
  </w:sdt>
  <w:sdt>
    <w:sdtPr>
      <w:id w:val="449794676"/>
      <w:tag w:val="goog_rdk_3203"/>
    </w:sdtPr>
    <w:sdtContent>
      <w:p w:rsidR="00000000" w:rsidDel="00000000" w:rsidP="00000000" w:rsidRDefault="00000000" w:rsidRPr="00000000" w14:paraId="000003B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8328130"/>
            <w:tag w:val="goog_rdk_3201"/>
          </w:sdtPr>
          <w:sdtContent>
            <w:ins w:author="Anonymous" w:id="12" w:date="2025-08-29T06:22:43Z"/>
            <w:sdt>
              <w:sdtPr>
                <w:id w:val="-384682794"/>
                <w:tag w:val="goog_rdk_320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Access the frontend in your browser at: </w:t>
                  </w:r>
                </w:ins>
              </w:sdtContent>
            </w:sdt>
            <w:ins w:author="Anonymous" w:id="12" w:date="2025-08-29T06:22:43Z"/>
          </w:sdtContent>
        </w:sdt>
      </w:p>
    </w:sdtContent>
  </w:sdt>
  <w:sdt>
    <w:sdtPr>
      <w:id w:val="-1634855791"/>
      <w:tag w:val="goog_rdk_3206"/>
    </w:sdtPr>
    <w:sdtContent>
      <w:p w:rsidR="00000000" w:rsidDel="00000000" w:rsidP="00000000" w:rsidRDefault="00000000" w:rsidRPr="00000000" w14:paraId="000003C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44096499"/>
            <w:tag w:val="goog_rdk_3204"/>
          </w:sdtPr>
          <w:sdtContent>
            <w:ins w:author="Anonymous" w:id="12" w:date="2025-08-29T06:22:43Z"/>
            <w:sdt>
              <w:sdtPr>
                <w:id w:val="-358022070"/>
                <w:tag w:val="goog_rdk_3205"/>
              </w:sdtPr>
              <w:sdtContent>
                <w:ins w:author="Anonymous" w:id="12" w:date="2025-08-29T06:22:43Z">
                  <w:r w:rsidDel="00000000" w:rsidR="00000000" w:rsidRPr="00000000">
                    <w:rPr>
                      <w:rtl w:val="0"/>
                    </w:rPr>
                  </w:r>
                </w:ins>
              </w:sdtContent>
            </w:sdt>
            <w:ins w:author="Anonymous" w:id="12" w:date="2025-08-29T06:22:43Z"/>
          </w:sdtContent>
        </w:sdt>
      </w:p>
    </w:sdtContent>
  </w:sdt>
  <w:sdt>
    <w:sdtPr>
      <w:id w:val="-25634252"/>
      <w:tag w:val="goog_rdk_3209"/>
    </w:sdtPr>
    <w:sdtContent>
      <w:p w:rsidR="00000000" w:rsidDel="00000000" w:rsidP="00000000" w:rsidRDefault="00000000" w:rsidRPr="00000000" w14:paraId="000003C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39794129"/>
            <w:tag w:val="goog_rdk_3207"/>
          </w:sdtPr>
          <w:sdtContent>
            <w:ins w:author="Anonymous" w:id="12" w:date="2025-08-29T06:22:43Z"/>
            <w:sdt>
              <w:sdtPr>
                <w:id w:val="-566658246"/>
                <w:tag w:val="goog_rdk_3208"/>
              </w:sdtPr>
              <w:sdtContent>
                <w:ins w:author="Anonymous" w:id="12" w:date="2025-08-29T06:22:43Z">
                  <w:r w:rsidDel="00000000" w:rsidR="00000000" w:rsidRPr="00000000">
                    <w:rPr>
                      <w:rtl w:val="0"/>
                    </w:rPr>
                  </w:r>
                </w:ins>
              </w:sdtContent>
            </w:sdt>
            <w:ins w:author="Anonymous" w:id="12" w:date="2025-08-29T06:22:43Z"/>
          </w:sdtContent>
        </w:sdt>
      </w:p>
    </w:sdtContent>
  </w:sdt>
  <w:sdt>
    <w:sdtPr>
      <w:id w:val="1210918526"/>
      <w:tag w:val="goog_rdk_3212"/>
    </w:sdtPr>
    <w:sdtContent>
      <w:p w:rsidR="00000000" w:rsidDel="00000000" w:rsidP="00000000" w:rsidRDefault="00000000" w:rsidRPr="00000000" w14:paraId="000003C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61513924"/>
            <w:tag w:val="goog_rdk_3210"/>
          </w:sdtPr>
          <w:sdtContent>
            <w:ins w:author="Anonymous" w:id="12" w:date="2025-08-29T06:22:43Z"/>
            <w:sdt>
              <w:sdtPr>
                <w:id w:val="1872233535"/>
                <w:tag w:val="goog_rdk_321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 the UI to enter medication text, click buttons, and see results fetched from your FastAPI backend.</w:t>
                  </w:r>
                </w:ins>
              </w:sdtContent>
            </w:sdt>
            <w:ins w:author="Anonymous" w:id="12" w:date="2025-08-29T06:22:43Z"/>
          </w:sdtContent>
        </w:sdt>
      </w:p>
    </w:sdtContent>
  </w:sdt>
  <w:sdt>
    <w:sdtPr>
      <w:id w:val="78839285"/>
      <w:tag w:val="goog_rdk_3215"/>
    </w:sdtPr>
    <w:sdtContent>
      <w:p w:rsidR="00000000" w:rsidDel="00000000" w:rsidP="00000000" w:rsidRDefault="00000000" w:rsidRPr="00000000" w14:paraId="000003C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44976900"/>
            <w:tag w:val="goog_rdk_3213"/>
          </w:sdtPr>
          <w:sdtContent>
            <w:ins w:author="Anonymous" w:id="12" w:date="2025-08-29T06:22:43Z"/>
            <w:sdt>
              <w:sdtPr>
                <w:id w:val="86401863"/>
                <w:tag w:val="goog_rdk_3214"/>
              </w:sdtPr>
              <w:sdtContent>
                <w:ins w:author="Anonymous" w:id="12" w:date="2025-08-29T06:22:43Z">
                  <w:r w:rsidDel="00000000" w:rsidR="00000000" w:rsidRPr="00000000">
                    <w:rPr>
                      <w:rtl w:val="0"/>
                    </w:rPr>
                  </w:r>
                </w:ins>
              </w:sdtContent>
            </w:sdt>
            <w:ins w:author="Anonymous" w:id="12" w:date="2025-08-29T06:22:43Z"/>
          </w:sdtContent>
        </w:sdt>
      </w:p>
    </w:sdtContent>
  </w:sdt>
  <w:sdt>
    <w:sdtPr>
      <w:id w:val="-539200286"/>
      <w:tag w:val="goog_rdk_3218"/>
    </w:sdtPr>
    <w:sdtContent>
      <w:p w:rsidR="00000000" w:rsidDel="00000000" w:rsidP="00000000" w:rsidRDefault="00000000" w:rsidRPr="00000000" w14:paraId="000003C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18380948"/>
            <w:tag w:val="goog_rdk_3216"/>
          </w:sdtPr>
          <w:sdtContent>
            <w:ins w:author="Anonymous" w:id="12" w:date="2025-08-29T06:22:43Z"/>
            <w:sdt>
              <w:sdtPr>
                <w:id w:val="951015963"/>
                <w:tag w:val="goog_rdk_321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Showing your Frontend is ready to access.</w:t>
                  </w:r>
                </w:ins>
              </w:sdtContent>
            </w:sdt>
            <w:ins w:author="Anonymous" w:id="12" w:date="2025-08-29T06:22:43Z"/>
          </w:sdtContent>
        </w:sdt>
      </w:p>
    </w:sdtContent>
  </w:sdt>
  <w:sdt>
    <w:sdtPr>
      <w:id w:val="-1382511101"/>
      <w:tag w:val="goog_rdk_3221"/>
    </w:sdtPr>
    <w:sdtContent>
      <w:p w:rsidR="00000000" w:rsidDel="00000000" w:rsidP="00000000" w:rsidRDefault="00000000" w:rsidRPr="00000000" w14:paraId="000003C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52161887"/>
            <w:tag w:val="goog_rdk_3219"/>
          </w:sdtPr>
          <w:sdtContent>
            <w:ins w:author="Anonymous" w:id="12" w:date="2025-08-29T06:22:43Z"/>
            <w:sdt>
              <w:sdtPr>
                <w:id w:val="1755356850"/>
                <w:tag w:val="goog_rdk_3220"/>
              </w:sdtPr>
              <w:sdtContent>
                <w:ins w:author="Anonymous" w:id="12" w:date="2025-08-29T06:22:43Z">
                  <w:r w:rsidDel="00000000" w:rsidR="00000000" w:rsidRPr="00000000">
                    <w:rPr>
                      <w:rtl w:val="0"/>
                    </w:rPr>
                  </w:r>
                </w:ins>
              </w:sdtContent>
            </w:sdt>
            <w:ins w:author="Anonymous" w:id="12" w:date="2025-08-29T06:22:43Z"/>
          </w:sdtContent>
        </w:sdt>
      </w:p>
    </w:sdtContent>
  </w:sdt>
  <w:sdt>
    <w:sdtPr>
      <w:id w:val="978544595"/>
      <w:tag w:val="goog_rdk_3224"/>
    </w:sdtPr>
    <w:sdtContent>
      <w:p w:rsidR="00000000" w:rsidDel="00000000" w:rsidP="00000000" w:rsidRDefault="00000000" w:rsidRPr="00000000" w14:paraId="000003C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00689456"/>
            <w:tag w:val="goog_rdk_3222"/>
          </w:sdtPr>
          <w:sdtContent>
            <w:ins w:author="Anonymous" w:id="12" w:date="2025-08-29T06:22:43Z"/>
            <w:sdt>
              <w:sdtPr>
                <w:id w:val="-1860361499"/>
                <w:tag w:val="goog_rdk_3223"/>
              </w:sdtPr>
              <w:sdtContent>
                <w:ins w:author="Anonymous" w:id="12" w:date="2025-08-29T06:22:43Z">
                  <w:r w:rsidDel="00000000" w:rsidR="00000000" w:rsidRPr="00000000">
                    <w:rPr>
                      <w:rtl w:val="0"/>
                    </w:rPr>
                  </w:r>
                </w:ins>
              </w:sdtContent>
            </w:sdt>
            <w:ins w:author="Anonymous" w:id="12" w:date="2025-08-29T06:22:43Z"/>
          </w:sdtContent>
        </w:sdt>
      </w:p>
    </w:sdtContent>
  </w:sdt>
  <w:sdt>
    <w:sdtPr>
      <w:id w:val="482196627"/>
      <w:tag w:val="goog_rdk_3227"/>
    </w:sdtPr>
    <w:sdtContent>
      <w:p w:rsidR="00000000" w:rsidDel="00000000" w:rsidP="00000000" w:rsidRDefault="00000000" w:rsidRPr="00000000" w14:paraId="000003C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82303073"/>
            <w:tag w:val="goog_rdk_3225"/>
          </w:sdtPr>
          <w:sdtContent>
            <w:ins w:author="Anonymous" w:id="12" w:date="2025-08-29T06:22:43Z"/>
            <w:sdt>
              <w:sdtPr>
                <w:id w:val="1369549479"/>
                <w:tag w:val="goog_rdk_3226"/>
              </w:sdtPr>
              <w:sdtContent>
                <w:ins w:author="Anonymous" w:id="12" w:date="2025-08-29T06:22:43Z">
                  <w:r w:rsidDel="00000000" w:rsidR="00000000" w:rsidRPr="00000000">
                    <w:rPr>
                      <w:rtl w:val="0"/>
                    </w:rPr>
                  </w:r>
                </w:ins>
              </w:sdtContent>
            </w:sdt>
            <w:ins w:author="Anonymous" w:id="12" w:date="2025-08-29T06:22:43Z"/>
          </w:sdtContent>
        </w:sdt>
      </w:p>
    </w:sdtContent>
  </w:sdt>
  <w:sdt>
    <w:sdtPr>
      <w:id w:val="1888858008"/>
      <w:tag w:val="goog_rdk_3230"/>
    </w:sdtPr>
    <w:sdtContent>
      <w:p w:rsidR="00000000" w:rsidDel="00000000" w:rsidP="00000000" w:rsidRDefault="00000000" w:rsidRPr="00000000" w14:paraId="000003C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52220034"/>
            <w:tag w:val="goog_rdk_3228"/>
          </w:sdtPr>
          <w:sdtContent>
            <w:ins w:author="Anonymous" w:id="12" w:date="2025-08-29T06:22:43Z"/>
            <w:sdt>
              <w:sdtPr>
                <w:id w:val="557166978"/>
                <w:tag w:val="goog_rdk_3229"/>
              </w:sdtPr>
              <w:sdtContent>
                <w:ins w:author="Anonymous" w:id="12" w:date="2025-08-29T06:22:43Z">
                  <w:r w:rsidDel="00000000" w:rsidR="00000000" w:rsidRPr="00000000">
                    <w:rPr>
                      <w:rtl w:val="0"/>
                    </w:rPr>
                  </w:r>
                </w:ins>
              </w:sdtContent>
            </w:sdt>
            <w:ins w:author="Anonymous" w:id="12" w:date="2025-08-29T06:22:43Z"/>
          </w:sdtContent>
        </w:sdt>
      </w:p>
    </w:sdtContent>
  </w:sdt>
  <w:sdt>
    <w:sdtPr>
      <w:id w:val="-78975841"/>
      <w:tag w:val="goog_rdk_3233"/>
    </w:sdtPr>
    <w:sdtContent>
      <w:p w:rsidR="00000000" w:rsidDel="00000000" w:rsidP="00000000" w:rsidRDefault="00000000" w:rsidRPr="00000000" w14:paraId="000003C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93889879"/>
            <w:tag w:val="goog_rdk_3231"/>
          </w:sdtPr>
          <w:sdtContent>
            <w:ins w:author="Anonymous" w:id="12" w:date="2025-08-29T06:22:43Z"/>
            <w:sdt>
              <w:sdtPr>
                <w:id w:val="945988288"/>
                <w:tag w:val="goog_rdk_3232"/>
              </w:sdtPr>
              <w:sdtContent>
                <w:ins w:author="Anonymous" w:id="12" w:date="2025-08-29T06:22:43Z">
                  <w:r w:rsidDel="00000000" w:rsidR="00000000" w:rsidRPr="00000000">
                    <w:rPr>
                      <w:rtl w:val="0"/>
                    </w:rPr>
                  </w:r>
                </w:ins>
              </w:sdtContent>
            </w:sdt>
            <w:ins w:author="Anonymous" w:id="12" w:date="2025-08-29T06:22:43Z"/>
          </w:sdtContent>
        </w:sdt>
      </w:p>
    </w:sdtContent>
  </w:sdt>
  <w:sdt>
    <w:sdtPr>
      <w:id w:val="-1130883630"/>
      <w:tag w:val="goog_rdk_3236"/>
    </w:sdtPr>
    <w:sdtContent>
      <w:p w:rsidR="00000000" w:rsidDel="00000000" w:rsidP="00000000" w:rsidRDefault="00000000" w:rsidRPr="00000000" w14:paraId="000003C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6032213"/>
            <w:tag w:val="goog_rdk_3234"/>
          </w:sdtPr>
          <w:sdtContent>
            <w:ins w:author="Anonymous" w:id="12" w:date="2025-08-29T06:22:43Z"/>
            <w:sdt>
              <w:sdtPr>
                <w:id w:val="-1519690149"/>
                <w:tag w:val="goog_rdk_323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Main Home Page:</w:t>
                  </w:r>
                </w:ins>
              </w:sdtContent>
            </w:sdt>
            <w:ins w:author="Anonymous" w:id="12" w:date="2025-08-29T06:22:43Z"/>
          </w:sdtContent>
        </w:sdt>
      </w:p>
    </w:sdtContent>
  </w:sdt>
  <w:sdt>
    <w:sdtPr>
      <w:id w:val="1449886354"/>
      <w:tag w:val="goog_rdk_3239"/>
    </w:sdtPr>
    <w:sdtContent>
      <w:p w:rsidR="00000000" w:rsidDel="00000000" w:rsidP="00000000" w:rsidRDefault="00000000" w:rsidRPr="00000000" w14:paraId="000003C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78836467"/>
            <w:tag w:val="goog_rdk_3237"/>
          </w:sdtPr>
          <w:sdtContent>
            <w:ins w:author="Anonymous" w:id="12" w:date="2025-08-29T06:22:43Z"/>
            <w:sdt>
              <w:sdtPr>
                <w:id w:val="1417547754"/>
                <w:tag w:val="goog_rdk_3238"/>
              </w:sdtPr>
              <w:sdtContent>
                <w:ins w:author="Anonymous" w:id="12" w:date="2025-08-29T06:22:43Z">
                  <w:r w:rsidDel="00000000" w:rsidR="00000000" w:rsidRPr="00000000">
                    <w:rPr>
                      <w:rtl w:val="0"/>
                    </w:rPr>
                  </w:r>
                </w:ins>
              </w:sdtContent>
            </w:sdt>
            <w:ins w:author="Anonymous" w:id="12" w:date="2025-08-29T06:22:43Z"/>
          </w:sdtContent>
        </w:sdt>
      </w:p>
    </w:sdtContent>
  </w:sdt>
  <w:sdt>
    <w:sdtPr>
      <w:id w:val="146361740"/>
      <w:tag w:val="goog_rdk_3242"/>
    </w:sdtPr>
    <w:sdtContent>
      <w:p w:rsidR="00000000" w:rsidDel="00000000" w:rsidP="00000000" w:rsidRDefault="00000000" w:rsidRPr="00000000" w14:paraId="000003C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52799502"/>
            <w:tag w:val="goog_rdk_3240"/>
          </w:sdtPr>
          <w:sdtContent>
            <w:ins w:author="Anonymous" w:id="12" w:date="2025-08-29T06:22:43Z"/>
            <w:sdt>
              <w:sdtPr>
                <w:id w:val="-1831184925"/>
                <w:tag w:val="goog_rdk_324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Interaction Checker:</w:t>
                  </w:r>
                </w:ins>
              </w:sdtContent>
            </w:sdt>
            <w:ins w:author="Anonymous" w:id="12" w:date="2025-08-29T06:22:43Z"/>
          </w:sdtContent>
        </w:sdt>
      </w:p>
    </w:sdtContent>
  </w:sdt>
  <w:sdt>
    <w:sdtPr>
      <w:id w:val="923841527"/>
      <w:tag w:val="goog_rdk_3245"/>
    </w:sdtPr>
    <w:sdtContent>
      <w:p w:rsidR="00000000" w:rsidDel="00000000" w:rsidP="00000000" w:rsidRDefault="00000000" w:rsidRPr="00000000" w14:paraId="000003C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1853055"/>
            <w:tag w:val="goog_rdk_3243"/>
          </w:sdtPr>
          <w:sdtContent>
            <w:ins w:author="Anonymous" w:id="12" w:date="2025-08-29T06:22:43Z"/>
            <w:sdt>
              <w:sdtPr>
                <w:id w:val="-1188710490"/>
                <w:tag w:val="goog_rdk_3244"/>
              </w:sdtPr>
              <w:sdtContent>
                <w:ins w:author="Anonymous" w:id="12" w:date="2025-08-29T06:22:43Z">
                  <w:r w:rsidDel="00000000" w:rsidR="00000000" w:rsidRPr="00000000">
                    <w:rPr>
                      <w:rtl w:val="0"/>
                    </w:rPr>
                  </w:r>
                </w:ins>
              </w:sdtContent>
            </w:sdt>
            <w:ins w:author="Anonymous" w:id="12" w:date="2025-08-29T06:22:43Z"/>
          </w:sdtContent>
        </w:sdt>
      </w:p>
    </w:sdtContent>
  </w:sdt>
  <w:sdt>
    <w:sdtPr>
      <w:id w:val="-1894857930"/>
      <w:tag w:val="goog_rdk_3248"/>
    </w:sdtPr>
    <w:sdtContent>
      <w:p w:rsidR="00000000" w:rsidDel="00000000" w:rsidP="00000000" w:rsidRDefault="00000000" w:rsidRPr="00000000" w14:paraId="000003C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35644180"/>
            <w:tag w:val="goog_rdk_3246"/>
          </w:sdtPr>
          <w:sdtContent>
            <w:ins w:author="Anonymous" w:id="12" w:date="2025-08-29T06:22:43Z"/>
            <w:sdt>
              <w:sdtPr>
                <w:id w:val="912812807"/>
                <w:tag w:val="goog_rdk_3247"/>
              </w:sdtPr>
              <w:sdtContent>
                <w:ins w:author="Anonymous" w:id="12" w:date="2025-08-29T06:22:43Z">
                  <w:r w:rsidDel="00000000" w:rsidR="00000000" w:rsidRPr="00000000">
                    <w:rPr>
                      <w:rtl w:val="0"/>
                    </w:rPr>
                  </w:r>
                </w:ins>
              </w:sdtContent>
            </w:sdt>
            <w:ins w:author="Anonymous" w:id="12" w:date="2025-08-29T06:22:43Z"/>
          </w:sdtContent>
        </w:sdt>
      </w:p>
    </w:sdtContent>
  </w:sdt>
  <w:sdt>
    <w:sdtPr>
      <w:id w:val="-267888760"/>
      <w:tag w:val="goog_rdk_3251"/>
    </w:sdtPr>
    <w:sdtContent>
      <w:p w:rsidR="00000000" w:rsidDel="00000000" w:rsidP="00000000" w:rsidRDefault="00000000" w:rsidRPr="00000000" w14:paraId="000003C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06106554"/>
            <w:tag w:val="goog_rdk_3249"/>
          </w:sdtPr>
          <w:sdtContent>
            <w:ins w:author="Anonymous" w:id="12" w:date="2025-08-29T06:22:43Z"/>
            <w:sdt>
              <w:sdtPr>
                <w:id w:val="711748799"/>
                <w:tag w:val="goog_rdk_3250"/>
              </w:sdtPr>
              <w:sdtContent>
                <w:ins w:author="Anonymous" w:id="12" w:date="2025-08-29T06:22:43Z">
                  <w:r w:rsidDel="00000000" w:rsidR="00000000" w:rsidRPr="00000000">
                    <w:rPr>
                      <w:rtl w:val="0"/>
                    </w:rPr>
                  </w:r>
                </w:ins>
              </w:sdtContent>
            </w:sdt>
            <w:ins w:author="Anonymous" w:id="12" w:date="2025-08-29T06:22:43Z"/>
          </w:sdtContent>
        </w:sdt>
      </w:p>
    </w:sdtContent>
  </w:sdt>
  <w:sdt>
    <w:sdtPr>
      <w:id w:val="629500920"/>
      <w:tag w:val="goog_rdk_3254"/>
    </w:sdtPr>
    <w:sdtContent>
      <w:p w:rsidR="00000000" w:rsidDel="00000000" w:rsidP="00000000" w:rsidRDefault="00000000" w:rsidRPr="00000000" w14:paraId="000003D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7916498"/>
            <w:tag w:val="goog_rdk_3252"/>
          </w:sdtPr>
          <w:sdtContent>
            <w:ins w:author="Anonymous" w:id="12" w:date="2025-08-29T06:22:43Z"/>
            <w:sdt>
              <w:sdtPr>
                <w:id w:val="460907829"/>
                <w:tag w:val="goog_rdk_325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Successfully showing interactions between inputted prescribed drugs.</w:t>
                  </w:r>
                </w:ins>
              </w:sdtContent>
            </w:sdt>
            <w:ins w:author="Anonymous" w:id="12" w:date="2025-08-29T06:22:43Z"/>
          </w:sdtContent>
        </w:sdt>
      </w:p>
    </w:sdtContent>
  </w:sdt>
  <w:sdt>
    <w:sdtPr>
      <w:id w:val="1600632277"/>
      <w:tag w:val="goog_rdk_3257"/>
    </w:sdtPr>
    <w:sdtContent>
      <w:p w:rsidR="00000000" w:rsidDel="00000000" w:rsidP="00000000" w:rsidRDefault="00000000" w:rsidRPr="00000000" w14:paraId="000003D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38881415"/>
            <w:tag w:val="goog_rdk_3255"/>
          </w:sdtPr>
          <w:sdtContent>
            <w:ins w:author="Anonymous" w:id="12" w:date="2025-08-29T06:22:43Z"/>
            <w:sdt>
              <w:sdtPr>
                <w:id w:val="413392858"/>
                <w:tag w:val="goog_rdk_3256"/>
              </w:sdtPr>
              <w:sdtContent>
                <w:ins w:author="Anonymous" w:id="12" w:date="2025-08-29T06:22:43Z">
                  <w:r w:rsidDel="00000000" w:rsidR="00000000" w:rsidRPr="00000000">
                    <w:rPr>
                      <w:rtl w:val="0"/>
                    </w:rPr>
                  </w:r>
                </w:ins>
              </w:sdtContent>
            </w:sdt>
            <w:ins w:author="Anonymous" w:id="12" w:date="2025-08-29T06:22:43Z"/>
          </w:sdtContent>
        </w:sdt>
      </w:p>
    </w:sdtContent>
  </w:sdt>
  <w:sdt>
    <w:sdtPr>
      <w:id w:val="332830325"/>
      <w:tag w:val="goog_rdk_3260"/>
    </w:sdtPr>
    <w:sdtContent>
      <w:p w:rsidR="00000000" w:rsidDel="00000000" w:rsidP="00000000" w:rsidRDefault="00000000" w:rsidRPr="00000000" w14:paraId="000003D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23461339"/>
            <w:tag w:val="goog_rdk_3258"/>
          </w:sdtPr>
          <w:sdtContent>
            <w:ins w:author="Anonymous" w:id="12" w:date="2025-08-29T06:22:43Z"/>
            <w:sdt>
              <w:sdtPr>
                <w:id w:val="-952872623"/>
                <w:tag w:val="goog_rdk_3259"/>
              </w:sdtPr>
              <w:sdtContent>
                <w:ins w:author="Anonymous" w:id="12" w:date="2025-08-29T06:22:43Z">
                  <w:r w:rsidDel="00000000" w:rsidR="00000000" w:rsidRPr="00000000">
                    <w:rPr>
                      <w:rtl w:val="0"/>
                    </w:rPr>
                  </w:r>
                </w:ins>
              </w:sdtContent>
            </w:sdt>
            <w:ins w:author="Anonymous" w:id="12" w:date="2025-08-29T06:22:43Z"/>
          </w:sdtContent>
        </w:sdt>
      </w:p>
    </w:sdtContent>
  </w:sdt>
  <w:sdt>
    <w:sdtPr>
      <w:id w:val="-1605740665"/>
      <w:tag w:val="goog_rdk_3263"/>
    </w:sdtPr>
    <w:sdtContent>
      <w:p w:rsidR="00000000" w:rsidDel="00000000" w:rsidP="00000000" w:rsidRDefault="00000000" w:rsidRPr="00000000" w14:paraId="000003D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35503307"/>
            <w:tag w:val="goog_rdk_3261"/>
          </w:sdtPr>
          <w:sdtContent>
            <w:ins w:author="Anonymous" w:id="12" w:date="2025-08-29T06:22:43Z"/>
            <w:sdt>
              <w:sdtPr>
                <w:id w:val="1859022434"/>
                <w:tag w:val="goog_rdk_3262"/>
              </w:sdtPr>
              <w:sdtContent>
                <w:ins w:author="Anonymous" w:id="12" w:date="2025-08-29T06:22:43Z">
                  <w:r w:rsidDel="00000000" w:rsidR="00000000" w:rsidRPr="00000000">
                    <w:rPr>
                      <w:rtl w:val="0"/>
                    </w:rPr>
                  </w:r>
                </w:ins>
              </w:sdtContent>
            </w:sdt>
            <w:ins w:author="Anonymous" w:id="12" w:date="2025-08-29T06:22:43Z"/>
          </w:sdtContent>
        </w:sdt>
      </w:p>
    </w:sdtContent>
  </w:sdt>
  <w:sdt>
    <w:sdtPr>
      <w:id w:val="-1873757417"/>
      <w:tag w:val="goog_rdk_3266"/>
    </w:sdtPr>
    <w:sdtContent>
      <w:p w:rsidR="00000000" w:rsidDel="00000000" w:rsidP="00000000" w:rsidRDefault="00000000" w:rsidRPr="00000000" w14:paraId="000003D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48526923"/>
            <w:tag w:val="goog_rdk_3264"/>
          </w:sdtPr>
          <w:sdtContent>
            <w:ins w:author="Anonymous" w:id="12" w:date="2025-08-29T06:22:43Z"/>
            <w:sdt>
              <w:sdtPr>
                <w:id w:val="358896103"/>
                <w:tag w:val="goog_rdk_3265"/>
              </w:sdtPr>
              <w:sdtContent>
                <w:ins w:author="Anonymous" w:id="12" w:date="2025-08-29T06:22:43Z">
                  <w:r w:rsidDel="00000000" w:rsidR="00000000" w:rsidRPr="00000000">
                    <w:rPr>
                      <w:rtl w:val="0"/>
                    </w:rPr>
                  </w:r>
                </w:ins>
              </w:sdtContent>
            </w:sdt>
            <w:ins w:author="Anonymous" w:id="12" w:date="2025-08-29T06:22:43Z"/>
          </w:sdtContent>
        </w:sdt>
      </w:p>
    </w:sdtContent>
  </w:sdt>
  <w:sdt>
    <w:sdtPr>
      <w:id w:val="-370878409"/>
      <w:tag w:val="goog_rdk_3269"/>
    </w:sdtPr>
    <w:sdtContent>
      <w:p w:rsidR="00000000" w:rsidDel="00000000" w:rsidP="00000000" w:rsidRDefault="00000000" w:rsidRPr="00000000" w14:paraId="000003D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53255235"/>
            <w:tag w:val="goog_rdk_3267"/>
          </w:sdtPr>
          <w:sdtContent>
            <w:ins w:author="Anonymous" w:id="12" w:date="2025-08-29T06:22:43Z"/>
            <w:sdt>
              <w:sdtPr>
                <w:id w:val="556069755"/>
                <w:tag w:val="goog_rdk_3268"/>
              </w:sdtPr>
              <w:sdtContent>
                <w:ins w:author="Anonymous" w:id="12" w:date="2025-08-29T06:22:43Z">
                  <w:r w:rsidDel="00000000" w:rsidR="00000000" w:rsidRPr="00000000">
                    <w:rPr>
                      <w:rtl w:val="0"/>
                    </w:rPr>
                  </w:r>
                </w:ins>
              </w:sdtContent>
            </w:sdt>
            <w:ins w:author="Anonymous" w:id="12" w:date="2025-08-29T06:22:43Z"/>
          </w:sdtContent>
        </w:sdt>
      </w:p>
    </w:sdtContent>
  </w:sdt>
  <w:sdt>
    <w:sdtPr>
      <w:id w:val="1081363171"/>
      <w:tag w:val="goog_rdk_3272"/>
    </w:sdtPr>
    <w:sdtContent>
      <w:p w:rsidR="00000000" w:rsidDel="00000000" w:rsidP="00000000" w:rsidRDefault="00000000" w:rsidRPr="00000000" w14:paraId="000003D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5473530"/>
            <w:tag w:val="goog_rdk_3270"/>
          </w:sdtPr>
          <w:sdtContent>
            <w:ins w:author="Anonymous" w:id="12" w:date="2025-08-29T06:22:43Z"/>
            <w:sdt>
              <w:sdtPr>
                <w:id w:val="-1008505376"/>
                <w:tag w:val="goog_rdk_3271"/>
              </w:sdtPr>
              <w:sdtContent>
                <w:ins w:author="Anonymous" w:id="12" w:date="2025-08-29T06:22:43Z">
                  <w:r w:rsidDel="00000000" w:rsidR="00000000" w:rsidRPr="00000000">
                    <w:rPr>
                      <w:rtl w:val="0"/>
                    </w:rPr>
                  </w:r>
                </w:ins>
              </w:sdtContent>
            </w:sdt>
            <w:ins w:author="Anonymous" w:id="12" w:date="2025-08-29T06:22:43Z"/>
          </w:sdtContent>
        </w:sdt>
      </w:p>
    </w:sdtContent>
  </w:sdt>
  <w:sdt>
    <w:sdtPr>
      <w:id w:val="-1729383805"/>
      <w:tag w:val="goog_rdk_3275"/>
    </w:sdtPr>
    <w:sdtContent>
      <w:p w:rsidR="00000000" w:rsidDel="00000000" w:rsidP="00000000" w:rsidRDefault="00000000" w:rsidRPr="00000000" w14:paraId="000003D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75805650"/>
            <w:tag w:val="goog_rdk_3273"/>
          </w:sdtPr>
          <w:sdtContent>
            <w:ins w:author="Anonymous" w:id="12" w:date="2025-08-29T06:22:43Z"/>
            <w:sdt>
              <w:sdtPr>
                <w:id w:val="-1464822172"/>
                <w:tag w:val="goog_rdk_3274"/>
              </w:sdtPr>
              <w:sdtContent>
                <w:ins w:author="Anonymous" w:id="12" w:date="2025-08-29T06:22:43Z">
                  <w:r w:rsidDel="00000000" w:rsidR="00000000" w:rsidRPr="00000000">
                    <w:rPr>
                      <w:rtl w:val="0"/>
                    </w:rPr>
                  </w:r>
                </w:ins>
              </w:sdtContent>
            </w:sdt>
            <w:ins w:author="Anonymous" w:id="12" w:date="2025-08-29T06:22:43Z"/>
          </w:sdtContent>
        </w:sdt>
      </w:p>
    </w:sdtContent>
  </w:sdt>
  <w:sdt>
    <w:sdtPr>
      <w:id w:val="1516535902"/>
      <w:tag w:val="goog_rdk_3278"/>
    </w:sdtPr>
    <w:sdtContent>
      <w:p w:rsidR="00000000" w:rsidDel="00000000" w:rsidP="00000000" w:rsidRDefault="00000000" w:rsidRPr="00000000" w14:paraId="000003D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89160573"/>
            <w:tag w:val="goog_rdk_3276"/>
          </w:sdtPr>
          <w:sdtContent>
            <w:ins w:author="Anonymous" w:id="12" w:date="2025-08-29T06:22:43Z"/>
            <w:sdt>
              <w:sdtPr>
                <w:id w:val="-106896874"/>
                <w:tag w:val="goog_rdk_3277"/>
              </w:sdtPr>
              <w:sdtContent>
                <w:ins w:author="Anonymous" w:id="12" w:date="2025-08-29T06:22:43Z">
                  <w:r w:rsidDel="00000000" w:rsidR="00000000" w:rsidRPr="00000000">
                    <w:rPr>
                      <w:rtl w:val="0"/>
                    </w:rPr>
                  </w:r>
                </w:ins>
              </w:sdtContent>
            </w:sdt>
            <w:ins w:author="Anonymous" w:id="12" w:date="2025-08-29T06:22:43Z"/>
          </w:sdtContent>
        </w:sdt>
      </w:p>
    </w:sdtContent>
  </w:sdt>
  <w:sdt>
    <w:sdtPr>
      <w:id w:val="-1605495632"/>
      <w:tag w:val="goog_rdk_3281"/>
    </w:sdtPr>
    <w:sdtContent>
      <w:p w:rsidR="00000000" w:rsidDel="00000000" w:rsidP="00000000" w:rsidRDefault="00000000" w:rsidRPr="00000000" w14:paraId="000003D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00013293"/>
            <w:tag w:val="goog_rdk_3279"/>
          </w:sdtPr>
          <w:sdtContent>
            <w:ins w:author="Anonymous" w:id="12" w:date="2025-08-29T06:22:43Z"/>
            <w:sdt>
              <w:sdtPr>
                <w:id w:val="-654795479"/>
                <w:tag w:val="goog_rdk_3280"/>
              </w:sdtPr>
              <w:sdtContent>
                <w:ins w:author="Anonymous" w:id="12" w:date="2025-08-29T06:22:43Z">
                  <w:r w:rsidDel="00000000" w:rsidR="00000000" w:rsidRPr="00000000">
                    <w:rPr>
                      <w:rtl w:val="0"/>
                    </w:rPr>
                  </w:r>
                </w:ins>
              </w:sdtContent>
            </w:sdt>
            <w:ins w:author="Anonymous" w:id="12" w:date="2025-08-29T06:22:43Z"/>
          </w:sdtContent>
        </w:sdt>
      </w:p>
    </w:sdtContent>
  </w:sdt>
  <w:sdt>
    <w:sdtPr>
      <w:id w:val="1143746329"/>
      <w:tag w:val="goog_rdk_3284"/>
    </w:sdtPr>
    <w:sdtContent>
      <w:p w:rsidR="00000000" w:rsidDel="00000000" w:rsidP="00000000" w:rsidRDefault="00000000" w:rsidRPr="00000000" w14:paraId="000003D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84284450"/>
            <w:tag w:val="goog_rdk_3282"/>
          </w:sdtPr>
          <w:sdtContent>
            <w:ins w:author="Anonymous" w:id="12" w:date="2025-08-29T06:22:43Z"/>
            <w:sdt>
              <w:sdtPr>
                <w:id w:val="-700944138"/>
                <w:tag w:val="goog_rdk_328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Dosage &amp; Alternatives:</w:t>
                  </w:r>
                </w:ins>
              </w:sdtContent>
            </w:sdt>
            <w:ins w:author="Anonymous" w:id="12" w:date="2025-08-29T06:22:43Z"/>
          </w:sdtContent>
        </w:sdt>
      </w:p>
    </w:sdtContent>
  </w:sdt>
  <w:sdt>
    <w:sdtPr>
      <w:id w:val="-565924744"/>
      <w:tag w:val="goog_rdk_3287"/>
    </w:sdtPr>
    <w:sdtContent>
      <w:p w:rsidR="00000000" w:rsidDel="00000000" w:rsidP="00000000" w:rsidRDefault="00000000" w:rsidRPr="00000000" w14:paraId="000003D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38090660"/>
            <w:tag w:val="goog_rdk_3285"/>
          </w:sdtPr>
          <w:sdtContent>
            <w:ins w:author="Anonymous" w:id="12" w:date="2025-08-29T06:22:43Z"/>
            <w:sdt>
              <w:sdtPr>
                <w:id w:val="-1127990744"/>
                <w:tag w:val="goog_rdk_3286"/>
              </w:sdtPr>
              <w:sdtContent>
                <w:ins w:author="Anonymous" w:id="12" w:date="2025-08-29T06:22:43Z">
                  <w:r w:rsidDel="00000000" w:rsidR="00000000" w:rsidRPr="00000000">
                    <w:rPr>
                      <w:rtl w:val="0"/>
                    </w:rPr>
                  </w:r>
                </w:ins>
              </w:sdtContent>
            </w:sdt>
            <w:ins w:author="Anonymous" w:id="12" w:date="2025-08-29T06:22:43Z"/>
          </w:sdtContent>
        </w:sdt>
      </w:p>
    </w:sdtContent>
  </w:sdt>
  <w:sdt>
    <w:sdtPr>
      <w:id w:val="-841575320"/>
      <w:tag w:val="goog_rdk_3290"/>
    </w:sdtPr>
    <w:sdtContent>
      <w:p w:rsidR="00000000" w:rsidDel="00000000" w:rsidP="00000000" w:rsidRDefault="00000000" w:rsidRPr="00000000" w14:paraId="000003D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35996336"/>
            <w:tag w:val="goog_rdk_3288"/>
          </w:sdtPr>
          <w:sdtContent>
            <w:ins w:author="Anonymous" w:id="12" w:date="2025-08-29T06:22:43Z"/>
            <w:sdt>
              <w:sdtPr>
                <w:id w:val="1461596391"/>
                <w:tag w:val="goog_rdk_3289"/>
              </w:sdtPr>
              <w:sdtContent>
                <w:ins w:author="Anonymous" w:id="12" w:date="2025-08-29T06:22:43Z">
                  <w:r w:rsidDel="00000000" w:rsidR="00000000" w:rsidRPr="00000000">
                    <w:rPr>
                      <w:rtl w:val="0"/>
                    </w:rPr>
                  </w:r>
                </w:ins>
              </w:sdtContent>
            </w:sdt>
            <w:ins w:author="Anonymous" w:id="12" w:date="2025-08-29T06:22:43Z"/>
          </w:sdtContent>
        </w:sdt>
      </w:p>
    </w:sdtContent>
  </w:sdt>
  <w:sdt>
    <w:sdtPr>
      <w:id w:val="313817451"/>
      <w:tag w:val="goog_rdk_3293"/>
    </w:sdtPr>
    <w:sdtContent>
      <w:p w:rsidR="00000000" w:rsidDel="00000000" w:rsidP="00000000" w:rsidRDefault="00000000" w:rsidRPr="00000000" w14:paraId="000003D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59039722"/>
            <w:tag w:val="goog_rdk_3291"/>
          </w:sdtPr>
          <w:sdtContent>
            <w:ins w:author="Anonymous" w:id="12" w:date="2025-08-29T06:22:43Z"/>
            <w:sdt>
              <w:sdtPr>
                <w:id w:val="1727028535"/>
                <w:tag w:val="goog_rdk_3292"/>
              </w:sdtPr>
              <w:sdtContent>
                <w:ins w:author="Anonymous" w:id="12" w:date="2025-08-29T06:22:43Z">
                  <w:r w:rsidDel="00000000" w:rsidR="00000000" w:rsidRPr="00000000">
                    <w:rPr>
                      <w:rtl w:val="0"/>
                    </w:rPr>
                  </w:r>
                </w:ins>
              </w:sdtContent>
            </w:sdt>
            <w:ins w:author="Anonymous" w:id="12" w:date="2025-08-29T06:22:43Z"/>
          </w:sdtContent>
        </w:sdt>
      </w:p>
    </w:sdtContent>
  </w:sdt>
  <w:sdt>
    <w:sdtPr>
      <w:id w:val="1666983501"/>
      <w:tag w:val="goog_rdk_3296"/>
    </w:sdtPr>
    <w:sdtContent>
      <w:p w:rsidR="00000000" w:rsidDel="00000000" w:rsidP="00000000" w:rsidRDefault="00000000" w:rsidRPr="00000000" w14:paraId="000003D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99449762"/>
            <w:tag w:val="goog_rdk_3294"/>
          </w:sdtPr>
          <w:sdtContent>
            <w:ins w:author="Anonymous" w:id="12" w:date="2025-08-29T06:22:43Z"/>
            <w:sdt>
              <w:sdtPr>
                <w:id w:val="526278292"/>
                <w:tag w:val="goog_rdk_3295"/>
              </w:sdtPr>
              <w:sdtContent>
                <w:ins w:author="Anonymous" w:id="12" w:date="2025-08-29T06:22:43Z">
                  <w:r w:rsidDel="00000000" w:rsidR="00000000" w:rsidRPr="00000000">
                    <w:rPr>
                      <w:rtl w:val="0"/>
                    </w:rPr>
                  </w:r>
                </w:ins>
              </w:sdtContent>
            </w:sdt>
            <w:ins w:author="Anonymous" w:id="12" w:date="2025-08-29T06:22:43Z"/>
          </w:sdtContent>
        </w:sdt>
      </w:p>
    </w:sdtContent>
  </w:sdt>
  <w:sdt>
    <w:sdtPr>
      <w:id w:val="1944427713"/>
      <w:tag w:val="goog_rdk_3299"/>
    </w:sdtPr>
    <w:sdtContent>
      <w:p w:rsidR="00000000" w:rsidDel="00000000" w:rsidP="00000000" w:rsidRDefault="00000000" w:rsidRPr="00000000" w14:paraId="000003D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83432550"/>
            <w:tag w:val="goog_rdk_3297"/>
          </w:sdtPr>
          <w:sdtContent>
            <w:ins w:author="Anonymous" w:id="12" w:date="2025-08-29T06:22:43Z"/>
            <w:sdt>
              <w:sdtPr>
                <w:id w:val="-463895837"/>
                <w:tag w:val="goog_rdk_329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Successfully showing the dosage and its form and alternatives to the drugs based on age.</w:t>
                  </w:r>
                </w:ins>
              </w:sdtContent>
            </w:sdt>
            <w:ins w:author="Anonymous" w:id="12" w:date="2025-08-29T06:22:43Z"/>
          </w:sdtContent>
        </w:sdt>
      </w:p>
    </w:sdtContent>
  </w:sdt>
  <w:sdt>
    <w:sdtPr>
      <w:id w:val="-748460945"/>
      <w:tag w:val="goog_rdk_3302"/>
    </w:sdtPr>
    <w:sdtContent>
      <w:p w:rsidR="00000000" w:rsidDel="00000000" w:rsidP="00000000" w:rsidRDefault="00000000" w:rsidRPr="00000000" w14:paraId="000003E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02944187"/>
            <w:tag w:val="goog_rdk_3300"/>
          </w:sdtPr>
          <w:sdtContent>
            <w:ins w:author="Anonymous" w:id="12" w:date="2025-08-29T06:22:43Z"/>
            <w:sdt>
              <w:sdtPr>
                <w:id w:val="-286184481"/>
                <w:tag w:val="goog_rdk_3301"/>
              </w:sdtPr>
              <w:sdtContent>
                <w:ins w:author="Anonymous" w:id="12" w:date="2025-08-29T06:22:43Z">
                  <w:r w:rsidDel="00000000" w:rsidR="00000000" w:rsidRPr="00000000">
                    <w:rPr>
                      <w:rtl w:val="0"/>
                    </w:rPr>
                  </w:r>
                </w:ins>
              </w:sdtContent>
            </w:sdt>
            <w:ins w:author="Anonymous" w:id="12" w:date="2025-08-29T06:22:43Z"/>
          </w:sdtContent>
        </w:sdt>
      </w:p>
    </w:sdtContent>
  </w:sdt>
  <w:sdt>
    <w:sdtPr>
      <w:id w:val="512632931"/>
      <w:tag w:val="goog_rdk_3305"/>
    </w:sdtPr>
    <w:sdtContent>
      <w:p w:rsidR="00000000" w:rsidDel="00000000" w:rsidP="00000000" w:rsidRDefault="00000000" w:rsidRPr="00000000" w14:paraId="000003E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70977336"/>
            <w:tag w:val="goog_rdk_3303"/>
          </w:sdtPr>
          <w:sdtContent>
            <w:ins w:author="Anonymous" w:id="12" w:date="2025-08-29T06:22:43Z"/>
            <w:sdt>
              <w:sdtPr>
                <w:id w:val="-1143372238"/>
                <w:tag w:val="goog_rdk_3304"/>
              </w:sdtPr>
              <w:sdtContent>
                <w:ins w:author="Anonymous" w:id="12" w:date="2025-08-29T06:22:43Z">
                  <w:r w:rsidDel="00000000" w:rsidR="00000000" w:rsidRPr="00000000">
                    <w:rPr>
                      <w:rtl w:val="0"/>
                    </w:rPr>
                  </w:r>
                </w:ins>
              </w:sdtContent>
            </w:sdt>
            <w:ins w:author="Anonymous" w:id="12" w:date="2025-08-29T06:22:43Z"/>
          </w:sdtContent>
        </w:sdt>
      </w:p>
    </w:sdtContent>
  </w:sdt>
  <w:sdt>
    <w:sdtPr>
      <w:id w:val="-2016041180"/>
      <w:tag w:val="goog_rdk_3308"/>
    </w:sdtPr>
    <w:sdtContent>
      <w:p w:rsidR="00000000" w:rsidDel="00000000" w:rsidP="00000000" w:rsidRDefault="00000000" w:rsidRPr="00000000" w14:paraId="000003E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7798959"/>
            <w:tag w:val="goog_rdk_3306"/>
          </w:sdtPr>
          <w:sdtContent>
            <w:ins w:author="Anonymous" w:id="12" w:date="2025-08-29T06:22:43Z"/>
            <w:sdt>
              <w:sdtPr>
                <w:id w:val="-693989461"/>
                <w:tag w:val="goog_rdk_3307"/>
              </w:sdtPr>
              <w:sdtContent>
                <w:ins w:author="Anonymous" w:id="12" w:date="2025-08-29T06:22:43Z">
                  <w:r w:rsidDel="00000000" w:rsidR="00000000" w:rsidRPr="00000000">
                    <w:rPr>
                      <w:rtl w:val="0"/>
                    </w:rPr>
                  </w:r>
                </w:ins>
              </w:sdtContent>
            </w:sdt>
            <w:ins w:author="Anonymous" w:id="12" w:date="2025-08-29T06:22:43Z"/>
          </w:sdtContent>
        </w:sdt>
      </w:p>
    </w:sdtContent>
  </w:sdt>
  <w:sdt>
    <w:sdtPr>
      <w:id w:val="-567218177"/>
      <w:tag w:val="goog_rdk_3311"/>
    </w:sdtPr>
    <w:sdtContent>
      <w:p w:rsidR="00000000" w:rsidDel="00000000" w:rsidP="00000000" w:rsidRDefault="00000000" w:rsidRPr="00000000" w14:paraId="000003E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7646693"/>
            <w:tag w:val="goog_rdk_3309"/>
          </w:sdtPr>
          <w:sdtContent>
            <w:ins w:author="Anonymous" w:id="12" w:date="2025-08-29T06:22:43Z"/>
            <w:sdt>
              <w:sdtPr>
                <w:id w:val="-1453756853"/>
                <w:tag w:val="goog_rdk_3310"/>
              </w:sdtPr>
              <w:sdtContent>
                <w:ins w:author="Anonymous" w:id="12" w:date="2025-08-29T06:22:43Z">
                  <w:r w:rsidDel="00000000" w:rsidR="00000000" w:rsidRPr="00000000">
                    <w:rPr>
                      <w:rtl w:val="0"/>
                    </w:rPr>
                  </w:r>
                </w:ins>
              </w:sdtContent>
            </w:sdt>
            <w:ins w:author="Anonymous" w:id="12" w:date="2025-08-29T06:22:43Z"/>
          </w:sdtContent>
        </w:sdt>
      </w:p>
    </w:sdtContent>
  </w:sdt>
  <w:sdt>
    <w:sdtPr>
      <w:id w:val="1296560379"/>
      <w:tag w:val="goog_rdk_3314"/>
    </w:sdtPr>
    <w:sdtContent>
      <w:p w:rsidR="00000000" w:rsidDel="00000000" w:rsidP="00000000" w:rsidRDefault="00000000" w:rsidRPr="00000000" w14:paraId="000003E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42162043"/>
            <w:tag w:val="goog_rdk_3312"/>
          </w:sdtPr>
          <w:sdtContent>
            <w:ins w:author="Anonymous" w:id="12" w:date="2025-08-29T06:22:43Z"/>
            <w:sdt>
              <w:sdtPr>
                <w:id w:val="1972246053"/>
                <w:tag w:val="goog_rdk_331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project successfully developed an end-to-end system that empowers users to input medication prescriptions and receive detailed insights on potential drug interactions and dosage recommendations. By integrating advanced NLP techniques and healthcare datasets, the system automates critical checks traditionally performed by pharmacists, enhancing patient safety and medication management.</w:t>
                  </w:r>
                </w:ins>
              </w:sdtContent>
            </w:sdt>
            <w:ins w:author="Anonymous" w:id="12" w:date="2025-08-29T06:22:43Z"/>
          </w:sdtContent>
        </w:sdt>
      </w:p>
    </w:sdtContent>
  </w:sdt>
  <w:sdt>
    <w:sdtPr>
      <w:id w:val="181426033"/>
      <w:tag w:val="goog_rdk_3317"/>
    </w:sdtPr>
    <w:sdtContent>
      <w:p w:rsidR="00000000" w:rsidDel="00000000" w:rsidP="00000000" w:rsidRDefault="00000000" w:rsidRPr="00000000" w14:paraId="000003E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73324794"/>
            <w:tag w:val="goog_rdk_3315"/>
          </w:sdtPr>
          <w:sdtContent>
            <w:ins w:author="Anonymous" w:id="12" w:date="2025-08-29T06:22:43Z"/>
            <w:sdt>
              <w:sdtPr>
                <w:id w:val="-2131279858"/>
                <w:tag w:val="goog_rdk_331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core achievement lies in designing and implementing a robust backend API using FastAPI, which efficiently handles medicine extraction, maps medicines to RxCUI codes, and detects possible drug-drug interactions from a curated dataset. Additionally, the system incorporates IBM Watson Natural Language Understanding to generate meaningful alerts explaining interaction severity and consequences, providing valuable context to users. Alongside, a dosage checking module was integrated to analyze prescribed dosages relative to patient age and suggest optimal adjustments or alternatives. Complementing the backend, a user-friendly frontend was built with Streamlit, enabling intuitive input and clear presentation of interaction and dosage results. This combination of frontend and backend creates a seamless experience that can assist healthcare professionals and patients alike.</w:t>
                  </w:r>
                </w:ins>
              </w:sdtContent>
            </w:sdt>
            <w:ins w:author="Anonymous" w:id="12" w:date="2025-08-29T06:22:43Z"/>
          </w:sdtContent>
        </w:sdt>
      </w:p>
    </w:sdtContent>
  </w:sdt>
  <w:sdt>
    <w:sdtPr>
      <w:id w:val="104316131"/>
      <w:tag w:val="goog_rdk_3320"/>
    </w:sdtPr>
    <w:sdtContent>
      <w:p w:rsidR="00000000" w:rsidDel="00000000" w:rsidP="00000000" w:rsidRDefault="00000000" w:rsidRPr="00000000" w14:paraId="000003E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24632538"/>
            <w:tag w:val="goog_rdk_3318"/>
          </w:sdtPr>
          <w:sdtContent>
            <w:ins w:author="Anonymous" w:id="12" w:date="2025-08-29T06:22:43Z"/>
            <w:sdt>
              <w:sdtPr>
                <w:id w:val="-852578145"/>
                <w:tag w:val="goog_rdk_3319"/>
              </w:sdtPr>
              <w:sdtContent>
                <w:ins w:author="Anonymous" w:id="12" w:date="2025-08-29T06:22:43Z">
                  <w:r w:rsidDel="00000000" w:rsidR="00000000" w:rsidRPr="00000000">
                    <w:rPr>
                      <w:rtl w:val="0"/>
                    </w:rPr>
                  </w:r>
                </w:ins>
              </w:sdtContent>
            </w:sdt>
            <w:ins w:author="Anonymous" w:id="12" w:date="2025-08-29T06:22:43Z"/>
          </w:sdtContent>
        </w:sdt>
      </w:p>
    </w:sdtContent>
  </w:sdt>
  <w:sdt>
    <w:sdtPr>
      <w:id w:val="2029331801"/>
      <w:tag w:val="goog_rdk_3323"/>
    </w:sdtPr>
    <w:sdtContent>
      <w:p w:rsidR="00000000" w:rsidDel="00000000" w:rsidP="00000000" w:rsidRDefault="00000000" w:rsidRPr="00000000" w14:paraId="000003E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9857845"/>
            <w:tag w:val="goog_rdk_3321"/>
          </w:sdtPr>
          <w:sdtContent>
            <w:ins w:author="Anonymous" w:id="12" w:date="2025-08-29T06:22:43Z"/>
            <w:sdt>
              <w:sdtPr>
                <w:id w:val="1732234680"/>
                <w:tag w:val="goog_rdk_332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Throughout the development, several challenges were encountered. First, accurately extracting drug names from free-text prescriptions proved complex due to variability in medical terminology, spelling errors, and shorthand notations. To address this, multiple text-cleaning and mapping strategies were employed to reliably link extracted terms to standard RxCUI codes. Second, managing the large drug interaction dataset required efficient preprocessing and lookup methods to ensure fast response times within API calls. Third, integrating IBM Watson’s NLU service introduced dependency and latency considerations; initializing and handling errors robustly was crucial to maintain system stability. Additionally, designing a simple yet functional frontend interface in Streamlit demanded balancing usability with technical constraints, especially in displaying multi-item interaction results clearly. Finally, coordinating data flow and response formatting between modules required careful planning to maintain modularity and ease  </w:t>
                  </w:r>
                </w:ins>
              </w:sdtContent>
            </w:sdt>
            <w:ins w:author="Anonymous" w:id="12" w:date="2025-08-29T06:22:43Z"/>
          </w:sdtContent>
        </w:sdt>
      </w:p>
    </w:sdtContent>
  </w:sdt>
  <w:sdt>
    <w:sdtPr>
      <w:id w:val="-417607872"/>
      <w:tag w:val="goog_rdk_3326"/>
    </w:sdtPr>
    <w:sdtContent>
      <w:p w:rsidR="00000000" w:rsidDel="00000000" w:rsidP="00000000" w:rsidRDefault="00000000" w:rsidRPr="00000000" w14:paraId="000003E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43200514"/>
            <w:tag w:val="goog_rdk_3324"/>
          </w:sdtPr>
          <w:sdtContent>
            <w:ins w:author="Anonymous" w:id="12" w:date="2025-08-29T06:22:43Z"/>
            <w:sdt>
              <w:sdtPr>
                <w:id w:val="2030208416"/>
                <w:tag w:val="goog_rdk_3325"/>
              </w:sdtPr>
              <w:sdtContent>
                <w:ins w:author="Anonymous" w:id="12" w:date="2025-08-29T06:22:43Z">
                  <w:r w:rsidDel="00000000" w:rsidR="00000000" w:rsidRPr="00000000">
                    <w:rPr>
                      <w:rtl w:val="0"/>
                    </w:rPr>
                  </w:r>
                </w:ins>
              </w:sdtContent>
            </w:sdt>
            <w:ins w:author="Anonymous" w:id="12" w:date="2025-08-29T06:22:43Z"/>
          </w:sdtContent>
        </w:sdt>
      </w:p>
    </w:sdtContent>
  </w:sdt>
  <w:sdt>
    <w:sdtPr>
      <w:id w:val="-1190571934"/>
      <w:tag w:val="goog_rdk_3329"/>
    </w:sdtPr>
    <w:sdtContent>
      <w:p w:rsidR="00000000" w:rsidDel="00000000" w:rsidP="00000000" w:rsidRDefault="00000000" w:rsidRPr="00000000" w14:paraId="000003E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30451733"/>
            <w:tag w:val="goog_rdk_3327"/>
          </w:sdtPr>
          <w:sdtContent>
            <w:ins w:author="Anonymous" w:id="12" w:date="2025-08-29T06:22:43Z"/>
            <w:sdt>
              <w:sdtPr>
                <w:id w:val="-881031617"/>
                <w:tag w:val="goog_rdk_332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project provided valuable hands-on experience in full-stack AI system development, combining data science, software engineering, and user experience design. Key learnings included mastering FastAPI for building scalable RESTful services and managing asynchronous tasks and exceptions. The importance of robust data preprocessing and normalization was highlighted when working with real-world medical datasets. The use of NLP APIs for domain-specific alert generation showcased the power and challenges of integrating third-party AI services. Streamlit proved to be an effective tool for rapidly prototyping interactive applications with minimal frontend expertise. Moreover, this project reinforced best practices in API design, modular programming, and documentation for collaborative development. The iterative debugging and optimization process deepened understanding of performance trade-offs in data-intensive applications.</w:t>
                  </w:r>
                </w:ins>
              </w:sdtContent>
            </w:sdt>
            <w:ins w:author="Anonymous" w:id="12" w:date="2025-08-29T06:22:43Z"/>
          </w:sdtContent>
        </w:sdt>
      </w:p>
    </w:sdtContent>
  </w:sdt>
  <w:sdt>
    <w:sdtPr>
      <w:id w:val="407438845"/>
      <w:tag w:val="goog_rdk_3332"/>
    </w:sdtPr>
    <w:sdtContent>
      <w:p w:rsidR="00000000" w:rsidDel="00000000" w:rsidP="00000000" w:rsidRDefault="00000000" w:rsidRPr="00000000" w14:paraId="000003E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51772022"/>
            <w:tag w:val="goog_rdk_3330"/>
          </w:sdtPr>
          <w:sdtContent>
            <w:ins w:author="Anonymous" w:id="12" w:date="2025-08-29T06:22:43Z"/>
            <w:sdt>
              <w:sdtPr>
                <w:id w:val="1455604062"/>
                <w:tag w:val="goog_rdk_3331"/>
              </w:sdtPr>
              <w:sdtContent>
                <w:ins w:author="Anonymous" w:id="12" w:date="2025-08-29T06:22:43Z">
                  <w:r w:rsidDel="00000000" w:rsidR="00000000" w:rsidRPr="00000000">
                    <w:rPr>
                      <w:rtl w:val="0"/>
                    </w:rPr>
                  </w:r>
                </w:ins>
              </w:sdtContent>
            </w:sdt>
            <w:ins w:author="Anonymous" w:id="12" w:date="2025-08-29T06:22:43Z"/>
          </w:sdtContent>
        </w:sdt>
      </w:p>
    </w:sdtContent>
  </w:sdt>
  <w:sdt>
    <w:sdtPr>
      <w:id w:val="587649391"/>
      <w:tag w:val="goog_rdk_3335"/>
    </w:sdtPr>
    <w:sdtContent>
      <w:p w:rsidR="00000000" w:rsidDel="00000000" w:rsidP="00000000" w:rsidRDefault="00000000" w:rsidRPr="00000000" w14:paraId="000003E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4474641"/>
            <w:tag w:val="goog_rdk_3333"/>
          </w:sdtPr>
          <w:sdtContent>
            <w:ins w:author="Anonymous" w:id="12" w:date="2025-08-29T06:22:43Z"/>
            <w:sdt>
              <w:sdtPr>
                <w:id w:val="-787134948"/>
                <w:tag w:val="goog_rdk_333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There are several promising directions to extend this system. Incorporating additional clinical parameters such as patient weight, renal function, or allergies could refine dosage recommendations and interaction risk assessments, enabling personalized medication management. Expanding the drug interaction dataset with real-time updates from regulatory sources would improve reliability and comprehensiveness. Integrating with electronic health record (EHR) systems could facilitate automatic prescription input and clinical decision support for healthcare providers. Advanced NLP models trained specifically on medical texts could enhance drug extraction accuracy and enable explanation generation beyond alert texts, such as detailed patient-friendly summaries. A mobile app version with offline capabilities could increase accessibility in resource-limited settings. Finally, adding multi-language support and voice input could broaden usability for diverse populations. These enhancements could transform the system into a versatile digital health assistant, significantly contributing to medication safety worldwide.</w:t>
                  </w:r>
                </w:ins>
              </w:sdtContent>
            </w:sdt>
            <w:ins w:author="Anonymous" w:id="12" w:date="2025-08-29T06:22:43Z"/>
          </w:sdtContent>
        </w:sdt>
      </w:p>
    </w:sdtContent>
  </w:sdt>
  <w:sdt>
    <w:sdtPr>
      <w:id w:val="-626317324"/>
      <w:tag w:val="goog_rdk_3338"/>
    </w:sdtPr>
    <w:sdtContent>
      <w:p w:rsidR="00000000" w:rsidDel="00000000" w:rsidP="00000000" w:rsidRDefault="00000000" w:rsidRPr="00000000" w14:paraId="000003E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47031592"/>
            <w:tag w:val="goog_rdk_3336"/>
          </w:sdtPr>
          <w:sdtContent>
            <w:ins w:author="Anonymous" w:id="12" w:date="2025-08-29T06:22:43Z"/>
            <w:sdt>
              <w:sdtPr>
                <w:id w:val="-332438209"/>
                <w:tag w:val="goog_rdk_3337"/>
              </w:sdtPr>
              <w:sdtContent>
                <w:ins w:author="Anonymous" w:id="12" w:date="2025-08-29T06:22:43Z">
                  <w:r w:rsidDel="00000000" w:rsidR="00000000" w:rsidRPr="00000000">
                    <w:rPr>
                      <w:rtl w:val="0"/>
                    </w:rPr>
                  </w:r>
                </w:ins>
              </w:sdtContent>
            </w:sdt>
            <w:ins w:author="Anonymous" w:id="12" w:date="2025-08-29T06:22:43Z"/>
          </w:sdtContent>
        </w:sdt>
      </w:p>
    </w:sdtContent>
  </w:sdt>
  <w:sdt>
    <w:sdtPr>
      <w:id w:val="1803186525"/>
      <w:tag w:val="goog_rdk_3341"/>
    </w:sdtPr>
    <w:sdtContent>
      <w:p w:rsidR="00000000" w:rsidDel="00000000" w:rsidP="00000000" w:rsidRDefault="00000000" w:rsidRPr="00000000" w14:paraId="000003E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0942787"/>
            <w:tag w:val="goog_rdk_3339"/>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2197100" cy="3403600"/>
                    <wp:effectExtent b="0" l="0" r="0" t="0"/>
                    <wp:docPr id="2062679782" name="image6.png"/>
                    <a:graphic>
                      <a:graphicData uri="http://schemas.openxmlformats.org/drawingml/2006/picture">
                        <pic:pic>
                          <pic:nvPicPr>
                            <pic:cNvPr id="0" name="image6.png"/>
                            <pic:cNvPicPr preferRelativeResize="0"/>
                          </pic:nvPicPr>
                          <pic:blipFill>
                            <a:blip r:embed="rId4"/>
                            <a:srcRect b="0" l="0" r="0" t="0"/>
                            <a:stretch>
                              <a:fillRect/>
                            </a:stretch>
                          </pic:blipFill>
                          <pic:spPr>
                            <a:xfrm>
                              <a:off x="0" y="0"/>
                              <a:ext cx="2197100" cy="3403600"/>
                            </a:xfrm>
                            <a:prstGeom prst="rect"/>
                            <a:ln/>
                          </pic:spPr>
                        </pic:pic>
                      </a:graphicData>
                    </a:graphic>
                  </wp:inline>
                </w:drawing>
              </w:r>
            </w:ins>
            <w:sdt>
              <w:sdtPr>
                <w:id w:val="352724873"/>
                <w:tag w:val="goog_rdk_3340"/>
              </w:sdtPr>
              <w:sdtContent>
                <w:ins w:author="Anonymous" w:id="12" w:date="2025-08-29T06:22:43Z">
                  <w:r w:rsidDel="00000000" w:rsidR="00000000" w:rsidRPr="00000000">
                    <w:rPr>
                      <w:rtl w:val="0"/>
                    </w:rPr>
                  </w:r>
                </w:ins>
              </w:sdtContent>
            </w:sdt>
            <w:ins w:author="Anonymous" w:id="12" w:date="2025-08-29T06:22:43Z"/>
          </w:sdtContent>
        </w:sdt>
      </w:p>
    </w:sdtContent>
  </w:sdt>
  <w:sdt>
    <w:sdtPr>
      <w:id w:val="-1940802137"/>
      <w:tag w:val="goog_rdk_3344"/>
    </w:sdtPr>
    <w:sdtContent>
      <w:p w:rsidR="00000000" w:rsidDel="00000000" w:rsidP="00000000" w:rsidRDefault="00000000" w:rsidRPr="00000000" w14:paraId="000003E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6798641"/>
            <w:tag w:val="goog_rdk_3342"/>
          </w:sdtPr>
          <w:sdtContent>
            <w:ins w:author="Anonymous" w:id="12" w:date="2025-08-29T06:22:43Z"/>
            <w:sdt>
              <w:sdtPr>
                <w:id w:val="393156302"/>
                <w:tag w:val="goog_rdk_3343"/>
              </w:sdtPr>
              <w:sdtContent>
                <w:ins w:author="Anonymous" w:id="12" w:date="2025-08-29T06:22:43Z">
                  <w:r w:rsidDel="00000000" w:rsidR="00000000" w:rsidRPr="00000000">
                    <w:rPr>
                      <w:rtl w:val="0"/>
                    </w:rPr>
                  </w:r>
                </w:ins>
              </w:sdtContent>
            </w:sdt>
            <w:ins w:author="Anonymous" w:id="12" w:date="2025-08-29T06:22:43Z"/>
          </w:sdtContent>
        </w:sdt>
      </w:p>
    </w:sdtContent>
  </w:sdt>
  <w:sdt>
    <w:sdtPr>
      <w:id w:val="-1092969587"/>
      <w:tag w:val="goog_rdk_3347"/>
    </w:sdtPr>
    <w:sdtContent>
      <w:p w:rsidR="00000000" w:rsidDel="00000000" w:rsidP="00000000" w:rsidRDefault="00000000" w:rsidRPr="00000000" w14:paraId="000003E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86968199"/>
            <w:tag w:val="goog_rdk_3345"/>
          </w:sdtPr>
          <w:sdtContent>
            <w:ins w:author="Anonymous" w:id="12" w:date="2025-08-29T06:22:43Z"/>
            <w:sdt>
              <w:sdtPr>
                <w:id w:val="-60206659"/>
                <w:tag w:val="goog_rdk_3346"/>
              </w:sdtPr>
              <w:sdtContent>
                <w:ins w:author="Anonymous" w:id="12" w:date="2025-08-29T06:22:43Z">
                  <w:r w:rsidDel="00000000" w:rsidR="00000000" w:rsidRPr="00000000">
                    <w:rPr>
                      <w:rtl w:val="0"/>
                    </w:rPr>
                  </w:r>
                </w:ins>
              </w:sdtContent>
            </w:sdt>
            <w:ins w:author="Anonymous" w:id="12" w:date="2025-08-29T06:22:43Z"/>
          </w:sdtContent>
        </w:sdt>
      </w:p>
    </w:sdtContent>
  </w:sdt>
  <w:sdt>
    <w:sdtPr>
      <w:id w:val="701544449"/>
      <w:tag w:val="goog_rdk_3350"/>
    </w:sdtPr>
    <w:sdtContent>
      <w:p w:rsidR="00000000" w:rsidDel="00000000" w:rsidP="00000000" w:rsidRDefault="00000000" w:rsidRPr="00000000" w14:paraId="000003F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30423166"/>
            <w:tag w:val="goog_rdk_3348"/>
          </w:sdtPr>
          <w:sdtContent>
            <w:ins w:author="Anonymous" w:id="12" w:date="2025-08-29T06:22:43Z"/>
            <w:sdt>
              <w:sdtPr>
                <w:id w:val="-687672694"/>
                <w:tag w:val="goog_rdk_3349"/>
              </w:sdtPr>
              <w:sdtContent>
                <w:ins w:author="Anonymous" w:id="12" w:date="2025-08-29T06:22:43Z">
                  <w:r w:rsidDel="00000000" w:rsidR="00000000" w:rsidRPr="00000000">
                    <w:rPr>
                      <w:rtl w:val="0"/>
                    </w:rPr>
                  </w:r>
                </w:ins>
              </w:sdtContent>
            </w:sdt>
            <w:ins w:author="Anonymous" w:id="12" w:date="2025-08-29T06:22:43Z"/>
          </w:sdtContent>
        </w:sdt>
      </w:p>
    </w:sdtContent>
  </w:sdt>
  <w:sdt>
    <w:sdtPr>
      <w:id w:val="-1607324639"/>
      <w:tag w:val="goog_rdk_3353"/>
    </w:sdtPr>
    <w:sdtContent>
      <w:p w:rsidR="00000000" w:rsidDel="00000000" w:rsidP="00000000" w:rsidRDefault="00000000" w:rsidRPr="00000000" w14:paraId="000003F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44438295"/>
            <w:tag w:val="goog_rdk_3351"/>
          </w:sdtPr>
          <w:sdtContent>
            <w:ins w:author="Anonymous" w:id="12" w:date="2025-08-29T06:22:43Z"/>
            <w:sdt>
              <w:sdtPr>
                <w:id w:val="-116078572"/>
                <w:tag w:val="goog_rdk_3352"/>
              </w:sdtPr>
              <w:sdtContent>
                <w:ins w:author="Anonymous" w:id="12" w:date="2025-08-29T06:22:43Z">
                  <w:r w:rsidDel="00000000" w:rsidR="00000000" w:rsidRPr="00000000">
                    <w:rPr>
                      <w:rtl w:val="0"/>
                    </w:rPr>
                  </w:r>
                </w:ins>
              </w:sdtContent>
            </w:sdt>
            <w:ins w:author="Anonymous" w:id="12" w:date="2025-08-29T06:22:43Z"/>
          </w:sdtContent>
        </w:sdt>
      </w:p>
    </w:sdtContent>
  </w:sdt>
  <w:sdt>
    <w:sdtPr>
      <w:id w:val="695571130"/>
      <w:tag w:val="goog_rdk_3356"/>
    </w:sdtPr>
    <w:sdtContent>
      <w:p w:rsidR="00000000" w:rsidDel="00000000" w:rsidP="00000000" w:rsidRDefault="00000000" w:rsidRPr="00000000" w14:paraId="000003F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30328176"/>
            <w:tag w:val="goog_rdk_3354"/>
          </w:sdtPr>
          <w:sdtContent>
            <w:ins w:author="Anonymous" w:id="12" w:date="2025-08-29T06:22:43Z"/>
            <w:sdt>
              <w:sdtPr>
                <w:id w:val="911104367"/>
                <w:tag w:val="goog_rdk_3355"/>
              </w:sdtPr>
              <w:sdtContent>
                <w:ins w:author="Anonymous" w:id="12" w:date="2025-08-29T06:22:43Z">
                  <w:r w:rsidDel="00000000" w:rsidR="00000000" w:rsidRPr="00000000">
                    <w:rPr>
                      <w:rtl w:val="0"/>
                    </w:rPr>
                  </w:r>
                </w:ins>
              </w:sdtContent>
            </w:sdt>
            <w:ins w:author="Anonymous" w:id="12" w:date="2025-08-29T06:22:43Z"/>
          </w:sdtContent>
        </w:sdt>
      </w:p>
    </w:sdtContent>
  </w:sdt>
  <w:sdt>
    <w:sdtPr>
      <w:id w:val="136265731"/>
      <w:tag w:val="goog_rdk_3359"/>
    </w:sdtPr>
    <w:sdtContent>
      <w:p w:rsidR="00000000" w:rsidDel="00000000" w:rsidP="00000000" w:rsidRDefault="00000000" w:rsidRPr="00000000" w14:paraId="000003F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0898882"/>
            <w:tag w:val="goog_rdk_3357"/>
          </w:sdtPr>
          <w:sdtContent>
            <w:ins w:author="Anonymous" w:id="12" w:date="2025-08-29T06:22:43Z"/>
            <w:sdt>
              <w:sdtPr>
                <w:id w:val="1900821795"/>
                <w:tag w:val="goog_rdk_3358"/>
              </w:sdtPr>
              <w:sdtContent>
                <w:ins w:author="Anonymous" w:id="12" w:date="2025-08-29T06:22:43Z">
                  <w:r w:rsidDel="00000000" w:rsidR="00000000" w:rsidRPr="00000000">
                    <w:rPr>
                      <w:rtl w:val="0"/>
                    </w:rPr>
                  </w:r>
                </w:ins>
              </w:sdtContent>
            </w:sdt>
            <w:ins w:author="Anonymous" w:id="12" w:date="2025-08-29T06:22:43Z"/>
          </w:sdtContent>
        </w:sdt>
      </w:p>
    </w:sdtContent>
  </w:sdt>
  <w:sdt>
    <w:sdtPr>
      <w:id w:val="-850407242"/>
      <w:tag w:val="goog_rdk_3362"/>
    </w:sdtPr>
    <w:sdtContent>
      <w:p w:rsidR="00000000" w:rsidDel="00000000" w:rsidP="00000000" w:rsidRDefault="00000000" w:rsidRPr="00000000" w14:paraId="000003F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88013834"/>
            <w:tag w:val="goog_rdk_3360"/>
          </w:sdtPr>
          <w:sdtContent>
            <w:ins w:author="Anonymous" w:id="12" w:date="2025-08-29T06:22:43Z"/>
            <w:sdt>
              <w:sdtPr>
                <w:id w:val="-1414348547"/>
                <w:tag w:val="goog_rdk_3361"/>
              </w:sdtPr>
              <w:sdtContent>
                <w:ins w:author="Anonymous" w:id="12" w:date="2025-08-29T06:22:43Z">
                  <w:r w:rsidDel="00000000" w:rsidR="00000000" w:rsidRPr="00000000">
                    <w:rPr>
                      <w:rtl w:val="0"/>
                    </w:rPr>
                  </w:r>
                </w:ins>
              </w:sdtContent>
            </w:sdt>
            <w:ins w:author="Anonymous" w:id="12" w:date="2025-08-29T06:22:43Z"/>
          </w:sdtContent>
        </w:sdt>
      </w:p>
    </w:sdtContent>
  </w:sdt>
  <w:sdt>
    <w:sdtPr>
      <w:id w:val="-2128214419"/>
      <w:tag w:val="goog_rdk_3365"/>
    </w:sdtPr>
    <w:sdtContent>
      <w:p w:rsidR="00000000" w:rsidDel="00000000" w:rsidP="00000000" w:rsidRDefault="00000000" w:rsidRPr="00000000" w14:paraId="000003F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17866509"/>
            <w:tag w:val="goog_rdk_3363"/>
          </w:sdtPr>
          <w:sdtContent>
            <w:ins w:author="Anonymous" w:id="12" w:date="2025-08-29T06:22:43Z"/>
            <w:sdt>
              <w:sdtPr>
                <w:id w:val="931585811"/>
                <w:tag w:val="goog_rdk_3364"/>
              </w:sdtPr>
              <w:sdtContent>
                <w:ins w:author="Anonymous" w:id="12" w:date="2025-08-29T06:22:43Z">
                  <w:r w:rsidDel="00000000" w:rsidR="00000000" w:rsidRPr="00000000">
                    <w:rPr>
                      <w:rtl w:val="0"/>
                    </w:rPr>
                  </w:r>
                </w:ins>
              </w:sdtContent>
            </w:sdt>
            <w:ins w:author="Anonymous" w:id="12" w:date="2025-08-29T06:22:43Z"/>
          </w:sdtContent>
        </w:sdt>
      </w:p>
    </w:sdtContent>
  </w:sdt>
  <w:sdt>
    <w:sdtPr>
      <w:id w:val="1225652177"/>
      <w:tag w:val="goog_rdk_3368"/>
    </w:sdtPr>
    <w:sdtContent>
      <w:p w:rsidR="00000000" w:rsidDel="00000000" w:rsidP="00000000" w:rsidRDefault="00000000" w:rsidRPr="00000000" w14:paraId="000003F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65320405"/>
            <w:tag w:val="goog_rdk_3366"/>
          </w:sdtPr>
          <w:sdtContent>
            <w:ins w:author="Anonymous" w:id="12" w:date="2025-08-29T06:22:43Z"/>
            <w:sdt>
              <w:sdtPr>
                <w:id w:val="1967097073"/>
                <w:tag w:val="goog_rdk_3367"/>
              </w:sdtPr>
              <w:sdtContent>
                <w:ins w:author="Anonymous" w:id="12" w:date="2025-08-29T06:22:43Z">
                  <w:r w:rsidDel="00000000" w:rsidR="00000000" w:rsidRPr="00000000">
                    <w:rPr>
                      <w:rtl w:val="0"/>
                    </w:rPr>
                  </w:r>
                </w:ins>
              </w:sdtContent>
            </w:sdt>
            <w:ins w:author="Anonymous" w:id="12" w:date="2025-08-29T06:22:43Z"/>
          </w:sdtContent>
        </w:sdt>
      </w:p>
    </w:sdtContent>
  </w:sdt>
  <w:sdt>
    <w:sdtPr>
      <w:id w:val="1045925551"/>
      <w:tag w:val="goog_rdk_3371"/>
    </w:sdtPr>
    <w:sdtContent>
      <w:p w:rsidR="00000000" w:rsidDel="00000000" w:rsidP="00000000" w:rsidRDefault="00000000" w:rsidRPr="00000000" w14:paraId="000003F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9155085"/>
            <w:tag w:val="goog_rdk_3369"/>
          </w:sdtPr>
          <w:sdtContent>
            <w:ins w:author="Anonymous" w:id="12" w:date="2025-08-29T06:22:43Z"/>
            <w:sdt>
              <w:sdtPr>
                <w:id w:val="-1085724134"/>
                <w:tag w:val="goog_rdk_3370"/>
              </w:sdtPr>
              <w:sdtContent>
                <w:ins w:author="Anonymous" w:id="12" w:date="2025-08-29T06:22:43Z">
                  <w:r w:rsidDel="00000000" w:rsidR="00000000" w:rsidRPr="00000000">
                    <w:rPr>
                      <w:rtl w:val="0"/>
                    </w:rPr>
                  </w:r>
                </w:ins>
              </w:sdtContent>
            </w:sdt>
            <w:ins w:author="Anonymous" w:id="12" w:date="2025-08-29T06:22:43Z"/>
          </w:sdtContent>
        </w:sdt>
      </w:p>
    </w:sdtContent>
  </w:sdt>
  <w:sdt>
    <w:sdtPr>
      <w:id w:val="1487820385"/>
      <w:tag w:val="goog_rdk_3374"/>
    </w:sdtPr>
    <w:sdtContent>
      <w:p w:rsidR="00000000" w:rsidDel="00000000" w:rsidP="00000000" w:rsidRDefault="00000000" w:rsidRPr="00000000" w14:paraId="000003F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89766505"/>
            <w:tag w:val="goog_rdk_3372"/>
          </w:sdtPr>
          <w:sdtContent>
            <w:ins w:author="Anonymous" w:id="12" w:date="2025-08-29T06:22:43Z"/>
            <w:sdt>
              <w:sdtPr>
                <w:id w:val="-1057638899"/>
                <w:tag w:val="goog_rdk_3373"/>
              </w:sdtPr>
              <w:sdtContent>
                <w:ins w:author="Anonymous" w:id="12" w:date="2025-08-29T06:22:43Z">
                  <w:r w:rsidDel="00000000" w:rsidR="00000000" w:rsidRPr="00000000">
                    <w:rPr>
                      <w:rtl w:val="0"/>
                    </w:rPr>
                  </w:r>
                </w:ins>
              </w:sdtContent>
            </w:sdt>
            <w:ins w:author="Anonymous" w:id="12" w:date="2025-08-29T06:22:43Z"/>
          </w:sdtContent>
        </w:sdt>
      </w:p>
    </w:sdtContent>
  </w:sdt>
  <w:sdt>
    <w:sdtPr>
      <w:id w:val="1766627927"/>
      <w:tag w:val="goog_rdk_3377"/>
    </w:sdtPr>
    <w:sdtContent>
      <w:p w:rsidR="00000000" w:rsidDel="00000000" w:rsidP="00000000" w:rsidRDefault="00000000" w:rsidRPr="00000000" w14:paraId="000003F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85353777"/>
            <w:tag w:val="goog_rdk_3375"/>
          </w:sdtPr>
          <w:sdtContent>
            <w:ins w:author="Anonymous" w:id="12" w:date="2025-08-29T06:22:43Z"/>
            <w:sdt>
              <w:sdtPr>
                <w:id w:val="2081601454"/>
                <w:tag w:val="goog_rdk_3376"/>
              </w:sdtPr>
              <w:sdtContent>
                <w:ins w:author="Anonymous" w:id="12" w:date="2025-08-29T06:22:43Z">
                  <w:r w:rsidDel="00000000" w:rsidR="00000000" w:rsidRPr="00000000">
                    <w:rPr>
                      <w:rtl w:val="0"/>
                    </w:rPr>
                  </w:r>
                </w:ins>
              </w:sdtContent>
            </w:sdt>
            <w:ins w:author="Anonymous" w:id="12" w:date="2025-08-29T06:22:43Z"/>
          </w:sdtContent>
        </w:sdt>
      </w:p>
    </w:sdtContent>
  </w:sdt>
  <w:sdt>
    <w:sdtPr>
      <w:id w:val="621007936"/>
      <w:tag w:val="goog_rdk_3380"/>
    </w:sdtPr>
    <w:sdtContent>
      <w:p w:rsidR="00000000" w:rsidDel="00000000" w:rsidP="00000000" w:rsidRDefault="00000000" w:rsidRPr="00000000" w14:paraId="000003F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59898782"/>
            <w:tag w:val="goog_rdk_3378"/>
          </w:sdtPr>
          <w:sdtContent>
            <w:ins w:author="Anonymous" w:id="12" w:date="2025-08-29T06:22:43Z"/>
            <w:sdt>
              <w:sdtPr>
                <w:id w:val="-1382028733"/>
                <w:tag w:val="goog_rdk_3379"/>
              </w:sdtPr>
              <w:sdtContent>
                <w:ins w:author="Anonymous" w:id="12" w:date="2025-08-29T06:22:43Z">
                  <w:r w:rsidDel="00000000" w:rsidR="00000000" w:rsidRPr="00000000">
                    <w:rPr>
                      <w:rtl w:val="0"/>
                    </w:rPr>
                  </w:r>
                </w:ins>
              </w:sdtContent>
            </w:sdt>
            <w:ins w:author="Anonymous" w:id="12" w:date="2025-08-29T06:22:43Z"/>
          </w:sdtContent>
        </w:sdt>
      </w:p>
    </w:sdtContent>
  </w:sdt>
  <w:sdt>
    <w:sdtPr>
      <w:id w:val="611609407"/>
      <w:tag w:val="goog_rdk_3383"/>
    </w:sdtPr>
    <w:sdtContent>
      <w:p w:rsidR="00000000" w:rsidDel="00000000" w:rsidP="00000000" w:rsidRDefault="00000000" w:rsidRPr="00000000" w14:paraId="000003F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82267151"/>
            <w:tag w:val="goog_rdk_3381"/>
          </w:sdtPr>
          <w:sdtContent>
            <w:ins w:author="Anonymous" w:id="12" w:date="2025-08-29T06:22:43Z"/>
            <w:sdt>
              <w:sdtPr>
                <w:id w:val="392171051"/>
                <w:tag w:val="goog_rdk_3382"/>
              </w:sdtPr>
              <w:sdtContent>
                <w:ins w:author="Anonymous" w:id="12" w:date="2025-08-29T06:22:43Z">
                  <w:r w:rsidDel="00000000" w:rsidR="00000000" w:rsidRPr="00000000">
                    <w:rPr>
                      <w:rtl w:val="0"/>
                    </w:rPr>
                  </w:r>
                </w:ins>
              </w:sdtContent>
            </w:sdt>
            <w:ins w:author="Anonymous" w:id="12" w:date="2025-08-29T06:22:43Z"/>
          </w:sdtContent>
        </w:sdt>
      </w:p>
    </w:sdtContent>
  </w:sdt>
  <w:sdt>
    <w:sdtPr>
      <w:id w:val="-1827749276"/>
      <w:tag w:val="goog_rdk_3386"/>
    </w:sdtPr>
    <w:sdtContent>
      <w:p w:rsidR="00000000" w:rsidDel="00000000" w:rsidP="00000000" w:rsidRDefault="00000000" w:rsidRPr="00000000" w14:paraId="000003F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48780934"/>
            <w:tag w:val="goog_rdk_3384"/>
          </w:sdtPr>
          <w:sdtContent>
            <w:ins w:author="Anonymous" w:id="12" w:date="2025-08-29T06:22:43Z"/>
            <w:sdt>
              <w:sdtPr>
                <w:id w:val="1899891907"/>
                <w:tag w:val="goog_rdk_3385"/>
              </w:sdtPr>
              <w:sdtContent>
                <w:ins w:author="Anonymous" w:id="12" w:date="2025-08-29T06:22:43Z">
                  <w:r w:rsidDel="00000000" w:rsidR="00000000" w:rsidRPr="00000000">
                    <w:rPr>
                      <w:rtl w:val="0"/>
                    </w:rPr>
                  </w:r>
                </w:ins>
              </w:sdtContent>
            </w:sdt>
            <w:ins w:author="Anonymous" w:id="12" w:date="2025-08-29T06:22:43Z"/>
          </w:sdtContent>
        </w:sdt>
      </w:p>
    </w:sdtContent>
  </w:sdt>
  <w:sdt>
    <w:sdtPr>
      <w:id w:val="-21523029"/>
      <w:tag w:val="goog_rdk_3389"/>
    </w:sdtPr>
    <w:sdtContent>
      <w:p w:rsidR="00000000" w:rsidDel="00000000" w:rsidP="00000000" w:rsidRDefault="00000000" w:rsidRPr="00000000" w14:paraId="000003FD">
        <w:pPr>
          <w:tabs>
            <w:tab w:val="center" w:leader="none" w:pos="4513"/>
            <w:tab w:val="right" w:leader="none" w:pos="9026"/>
          </w:tabs>
          <w:spacing w:after="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41844857"/>
            <w:tag w:val="goog_rdk_3387"/>
          </w:sdtPr>
          <w:sdtContent>
            <w:ins w:author="Anonymous" w:id="12" w:date="2025-08-29T06:22:43Z"/>
            <w:sdt>
              <w:sdtPr>
                <w:id w:val="1790996855"/>
                <w:tag w:val="goog_rdk_3388"/>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1: Data Acquisition and Integration</w:t>
                  </w:r>
                </w:ins>
              </w:sdtContent>
            </w:sdt>
            <w:ins w:author="Anonymous" w:id="12" w:date="2025-08-29T06:22:43Z"/>
          </w:sdtContent>
        </w:sdt>
      </w:p>
    </w:sdtContent>
  </w:sdt>
  <w:sdt>
    <w:sdtPr>
      <w:id w:val="1529457364"/>
      <w:tag w:val="goog_rdk_3392"/>
    </w:sdtPr>
    <w:sdtContent>
      <w:p w:rsidR="00000000" w:rsidDel="00000000" w:rsidP="00000000" w:rsidRDefault="00000000" w:rsidRPr="00000000" w14:paraId="000003FE">
        <w:pPr>
          <w:tabs>
            <w:tab w:val="center" w:leader="none" w:pos="4513"/>
            <w:tab w:val="right" w:leader="none" w:pos="9026"/>
          </w:tabs>
          <w:spacing w:after="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23101522"/>
            <w:tag w:val="goog_rdk_3390"/>
          </w:sdtPr>
          <w:sdtContent>
            <w:ins w:author="Anonymous" w:id="12" w:date="2025-08-29T06:22:43Z"/>
            <w:sdt>
              <w:sdtPr>
                <w:id w:val="839200311"/>
                <w:tag w:val="goog_rdk_3391"/>
              </w:sdtPr>
              <w:sdtContent>
                <w:ins w:author="Anonymous" w:id="12" w:date="2025-08-29T06:22:43Z">
                  <w:r w:rsidDel="00000000" w:rsidR="00000000" w:rsidRPr="00000000">
                    <w:rPr>
                      <w:rtl w:val="0"/>
                    </w:rPr>
                  </w:r>
                </w:ins>
              </w:sdtContent>
            </w:sdt>
            <w:ins w:author="Anonymous" w:id="12" w:date="2025-08-29T06:22:43Z"/>
          </w:sdtContent>
        </w:sdt>
      </w:p>
    </w:sdtContent>
  </w:sdt>
  <w:sdt>
    <w:sdtPr>
      <w:id w:val="-714158546"/>
      <w:tag w:val="goog_rdk_3395"/>
    </w:sdtPr>
    <w:sdtContent>
      <w:p w:rsidR="00000000" w:rsidDel="00000000" w:rsidP="00000000" w:rsidRDefault="00000000" w:rsidRPr="00000000" w14:paraId="000003FF">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3840623"/>
            <w:tag w:val="goog_rdk_3393"/>
          </w:sdtPr>
          <w:sdtContent>
            <w:ins w:author="Anonymous" w:id="12" w:date="2025-08-29T06:22:43Z"/>
            <w:sdt>
              <w:sdtPr>
                <w:id w:val="1795142311"/>
                <w:tag w:val="goog_rdk_339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focused on collecting and preparing high-quality datasets essential for accurate drug interaction analysis. We sourced raw interaction data from Kaggle and standardized drug details using the RXNORM dataset from the U.S. National Library of Medicine. By mapping and merging these datasets through RxCUIs, we created a comprehensive and scientifically consistent foundation to power subsequent analysis and model development.</w:t>
                  </w:r>
                </w:ins>
              </w:sdtContent>
            </w:sdt>
            <w:ins w:author="Anonymous" w:id="12" w:date="2025-08-29T06:22:43Z"/>
          </w:sdtContent>
        </w:sdt>
      </w:p>
    </w:sdtContent>
  </w:sdt>
  <w:sdt>
    <w:sdtPr>
      <w:id w:val="-2062933688"/>
      <w:tag w:val="goog_rdk_3398"/>
    </w:sdtPr>
    <w:sdtContent>
      <w:p w:rsidR="00000000" w:rsidDel="00000000" w:rsidP="00000000" w:rsidRDefault="00000000" w:rsidRPr="00000000" w14:paraId="00000400">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56114077"/>
            <w:tag w:val="goog_rdk_3396"/>
          </w:sdtPr>
          <w:sdtContent>
            <w:ins w:author="Anonymous" w:id="12" w:date="2025-08-29T06:22:43Z"/>
            <w:sdt>
              <w:sdtPr>
                <w:id w:val="1593004876"/>
                <w:tag w:val="goog_rdk_3397"/>
              </w:sdtPr>
              <w:sdtContent>
                <w:ins w:author="Anonymous" w:id="12" w:date="2025-08-29T06:22:43Z">
                  <w:r w:rsidDel="00000000" w:rsidR="00000000" w:rsidRPr="00000000">
                    <w:rPr>
                      <w:rtl w:val="0"/>
                    </w:rPr>
                  </w:r>
                </w:ins>
              </w:sdtContent>
            </w:sdt>
            <w:ins w:author="Anonymous" w:id="12" w:date="2025-08-29T06:22:43Z"/>
          </w:sdtContent>
        </w:sdt>
      </w:p>
    </w:sdtContent>
  </w:sdt>
  <w:sdt>
    <w:sdtPr>
      <w:id w:val="-1795733501"/>
      <w:tag w:val="goog_rdk_3403"/>
    </w:sdtPr>
    <w:sdtContent>
      <w:p w:rsidR="00000000" w:rsidDel="00000000" w:rsidP="00000000" w:rsidRDefault="00000000" w:rsidRPr="00000000" w14:paraId="00000401">
        <w:pPr>
          <w:tabs>
            <w:tab w:val="center" w:leader="none" w:pos="4513"/>
            <w:tab w:val="right" w:leader="none" w:pos="9026"/>
          </w:tabs>
          <w:spacing w:after="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1736949"/>
            <w:tag w:val="goog_rdk_3399"/>
          </w:sdtPr>
          <w:sdtContent>
            <w:ins w:author="Anonymous" w:id="12" w:date="2025-08-29T06:22:43Z"/>
            <w:sdt>
              <w:sdtPr>
                <w:id w:val="1902378974"/>
                <w:tag w:val="goog_rdk_3400"/>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1.1: </w:t>
                  </w:r>
                </w:ins>
              </w:sdtContent>
            </w:sdt>
            <w:ins w:author="Anonymous" w:id="12" w:date="2025-08-29T06:22:43Z">
              <w:sdt>
                <w:sdtPr>
                  <w:id w:val="-911468157"/>
                  <w:tag w:val="goog_rdk_3401"/>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Dataset Download</w:t>
                  </w:r>
                </w:sdtContent>
              </w:sdt>
              <w:sdt>
                <w:sdtPr>
                  <w:id w:val="1638775477"/>
                  <w:tag w:val="goog_rdk_3402"/>
                </w:sdtPr>
                <w:sdtContent>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ins>
          </w:sdtContent>
        </w:sdt>
      </w:p>
    </w:sdtContent>
  </w:sdt>
  <w:sdt>
    <w:sdtPr>
      <w:id w:val="-1879067501"/>
      <w:tag w:val="goog_rdk_3406"/>
    </w:sdtPr>
    <w:sdtContent>
      <w:p w:rsidR="00000000" w:rsidDel="00000000" w:rsidP="00000000" w:rsidRDefault="00000000" w:rsidRPr="00000000" w14:paraId="00000402">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21005162"/>
            <w:tag w:val="goog_rdk_3404"/>
          </w:sdtPr>
          <w:sdtContent>
            <w:ins w:author="Anonymous" w:id="12" w:date="2025-08-29T06:22:43Z"/>
            <w:sdt>
              <w:sdtPr>
                <w:id w:val="630559301"/>
                <w:tag w:val="goog_rdk_340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first step involved acquiring reliable datasets related to drug interactions and drug information.</w:t>
                  </w:r>
                </w:ins>
              </w:sdtContent>
            </w:sdt>
            <w:ins w:author="Anonymous" w:id="12" w:date="2025-08-29T06:22:43Z"/>
          </w:sdtContent>
        </w:sdt>
      </w:p>
    </w:sdtContent>
  </w:sdt>
  <w:sdt>
    <w:sdtPr>
      <w:id w:val="-20978612"/>
      <w:tag w:val="goog_rdk_3416"/>
    </w:sdtPr>
    <w:sdtContent>
      <w:p w:rsidR="00000000" w:rsidDel="00000000" w:rsidP="00000000" w:rsidRDefault="00000000" w:rsidRPr="00000000" w14:paraId="00000403">
        <w:pPr>
          <w:numPr>
            <w:ilvl w:val="0"/>
            <w:numId w:val="16"/>
          </w:numPr>
          <w:tabs>
            <w:tab w:val="center" w:leader="none" w:pos="4513"/>
            <w:tab w:val="right" w:leader="none" w:pos="9026"/>
          </w:tabs>
          <w:spacing w:line="240" w:lineRule="auto"/>
          <w:ind w:left="720" w:hanging="360"/>
          <w:rPr>
            <w:ins w:author="Anonymous" w:id="12" w:date="2025-08-29T06:22:43Z"/>
            <w:rFonts w:ascii="Cambria" w:cs="Cambria" w:eastAsia="Cambria" w:hAnsi="Cambria"/>
            <w:sz w:val="22"/>
            <w:szCs w:val="22"/>
          </w:rPr>
        </w:pPr>
        <w:sdt>
          <w:sdtPr>
            <w:id w:val="574800761"/>
            <w:tag w:val="goog_rdk_3407"/>
          </w:sdtPr>
          <w:sdtContent>
            <w:ins w:author="Anonymous" w:id="12" w:date="2025-08-29T06:22:43Z"/>
            <w:sdt>
              <w:sdtPr>
                <w:id w:val="-303971648"/>
                <w:tag w:val="goog_rdk_340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Interaction Dataset from Kaggle</w:t>
                    <w:br w:type="textWrapping"/>
                    <w:t xml:space="preserve">We downloaded the </w:t>
                  </w:r>
                </w:ins>
              </w:sdtContent>
            </w:sdt>
            <w:ins w:author="Anonymous" w:id="12" w:date="2025-08-29T06:22:43Z">
              <w:sdt>
                <w:sdtPr>
                  <w:id w:val="1843620208"/>
                  <w:tag w:val="goog_rdk_3409"/>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Drug-Drug Interactions</w:t>
                  </w:r>
                </w:sdtContent>
              </w:sdt>
              <w:sdt>
                <w:sdtPr>
                  <w:id w:val="1571581004"/>
                  <w:tag w:val="goog_rdk_3410"/>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dataset from Kaggle, which contains pairs of drugs and their known interactions. This dataset provides raw data about which drugs interact with each other, but it mainly uses commercial or common drug names without standardized scientific identifiers.</w:t>
                    <w:br w:type="textWrapping"/>
                  </w:r>
                </w:sdtContent>
              </w:sdt>
              <w:sdt>
                <w:sdtPr>
                  <w:id w:val="-1774054159"/>
                  <w:tag w:val="goog_rdk_3411"/>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Dataset Link:</w:t>
                  </w:r>
                </w:sdtContent>
              </w:sdt>
              <w:sdt>
                <w:sdtPr>
                  <w:id w:val="2072646745"/>
                  <w:tag w:val="goog_rdk_3412"/>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ins>
          </w:sdtContent>
        </w:sdt>
        <w:sdt>
          <w:sdtPr>
            <w:id w:val="-1851668679"/>
            <w:tag w:val="goog_rdk_3413"/>
          </w:sdtPr>
          <w:sdtContent>
            <w:ins w:author="Anonymous" w:id="12" w:date="2025-08-29T06:22:43Z">
              <w:r w:rsidDel="00000000" w:rsidR="00000000" w:rsidRPr="00000000">
                <w:fldChar w:fldCharType="begin"/>
              </w:r>
              <w:r w:rsidDel="00000000" w:rsidR="00000000" w:rsidRPr="00000000">
                <w:instrText xml:space="preserve">HYPERLINK "https://www.kaggle.com/datasets/mghobashy/drug-drug-interactions"</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Drug-Drug Interactions on Kaggle</w:t>
              </w:r>
              <w:r w:rsidDel="00000000" w:rsidR="00000000" w:rsidRPr="00000000">
                <w:fldChar w:fldCharType="end"/>
              </w:r>
            </w:ins>
          </w:sdtContent>
        </w:sdt>
        <w:sdt>
          <w:sdtPr>
            <w:id w:val="-568907200"/>
            <w:tag w:val="goog_rdk_3414"/>
          </w:sdtPr>
          <w:sdtContent>
            <w:ins w:author="Anonymous" w:id="12" w:date="2025-08-29T06:22:43Z"/>
            <w:sdt>
              <w:sdtPr>
                <w:id w:val="1552397228"/>
                <w:tag w:val="goog_rdk_3415"/>
              </w:sdtPr>
              <w:sdtContent>
                <w:ins w:author="Anonymous" w:id="12" w:date="2025-08-29T06:22:43Z">
                  <w:r w:rsidDel="00000000" w:rsidR="00000000" w:rsidRPr="00000000">
                    <w:rPr>
                      <w:rtl w:val="0"/>
                    </w:rPr>
                  </w:r>
                </w:ins>
              </w:sdtContent>
            </w:sdt>
            <w:ins w:author="Anonymous" w:id="12" w:date="2025-08-29T06:22:43Z"/>
          </w:sdtContent>
        </w:sdt>
      </w:p>
    </w:sdtContent>
  </w:sdt>
  <w:sdt>
    <w:sdtPr>
      <w:id w:val="-273030465"/>
      <w:tag w:val="goog_rdk_3419"/>
    </w:sdtPr>
    <w:sdtContent>
      <w:p w:rsidR="00000000" w:rsidDel="00000000" w:rsidP="00000000" w:rsidRDefault="00000000" w:rsidRPr="00000000" w14:paraId="00000404">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20461365"/>
            <w:tag w:val="goog_rdk_3417"/>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4038600"/>
                    <wp:effectExtent b="0" l="0" r="0" t="0"/>
                    <wp:docPr id="2062679802" name="image15.png"/>
                    <a:graphic>
                      <a:graphicData uri="http://schemas.openxmlformats.org/drawingml/2006/picture">
                        <pic:pic>
                          <pic:nvPicPr>
                            <pic:cNvPr id="0" name="image15.png"/>
                            <pic:cNvPicPr preferRelativeResize="0"/>
                          </pic:nvPicPr>
                          <pic:blipFill>
                            <a:blip r:embed="rId5"/>
                            <a:srcRect b="0" l="0" r="0" t="0"/>
                            <a:stretch>
                              <a:fillRect/>
                            </a:stretch>
                          </pic:blipFill>
                          <pic:spPr>
                            <a:xfrm>
                              <a:off x="0" y="0"/>
                              <a:ext cx="5731200" cy="4038600"/>
                            </a:xfrm>
                            <a:prstGeom prst="rect"/>
                            <a:ln/>
                          </pic:spPr>
                        </pic:pic>
                      </a:graphicData>
                    </a:graphic>
                  </wp:inline>
                </w:drawing>
              </w:r>
            </w:ins>
            <w:sdt>
              <w:sdtPr>
                <w:id w:val="-24417010"/>
                <w:tag w:val="goog_rdk_3418"/>
              </w:sdtPr>
              <w:sdtContent>
                <w:ins w:author="Anonymous" w:id="12" w:date="2025-08-29T06:22:43Z">
                  <w:r w:rsidDel="00000000" w:rsidR="00000000" w:rsidRPr="00000000">
                    <w:rPr>
                      <w:rtl w:val="0"/>
                    </w:rPr>
                  </w:r>
                </w:ins>
              </w:sdtContent>
            </w:sdt>
            <w:ins w:author="Anonymous" w:id="12" w:date="2025-08-29T06:22:43Z"/>
          </w:sdtContent>
        </w:sdt>
      </w:p>
    </w:sdtContent>
  </w:sdt>
  <w:sdt>
    <w:sdtPr>
      <w:id w:val="-1850677619"/>
      <w:tag w:val="goog_rdk_3422"/>
    </w:sdtPr>
    <w:sdtContent>
      <w:p w:rsidR="00000000" w:rsidDel="00000000" w:rsidP="00000000" w:rsidRDefault="00000000" w:rsidRPr="00000000" w14:paraId="00000405">
        <w:pPr>
          <w:tabs>
            <w:tab w:val="center" w:leader="none" w:pos="4513"/>
            <w:tab w:val="right" w:leader="none" w:pos="9026"/>
          </w:tabs>
          <w:spacing w:line="240" w:lineRule="auto"/>
          <w:ind w:left="360" w:firstLine="0"/>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75749110"/>
            <w:tag w:val="goog_rdk_3420"/>
          </w:sdtPr>
          <w:sdtContent>
            <w:ins w:author="Anonymous" w:id="12" w:date="2025-08-29T06:22:43Z"/>
            <w:sdt>
              <w:sdtPr>
                <w:id w:val="2052523951"/>
                <w:tag w:val="goog_rdk_342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Drug-Drug Interactions Dataset</w:t>
                  </w:r>
                </w:ins>
              </w:sdtContent>
            </w:sdt>
            <w:ins w:author="Anonymous" w:id="12" w:date="2025-08-29T06:22:43Z"/>
          </w:sdtContent>
        </w:sdt>
      </w:p>
    </w:sdtContent>
  </w:sdt>
  <w:sdt>
    <w:sdtPr>
      <w:id w:val="-340163166"/>
      <w:tag w:val="goog_rdk_3430"/>
    </w:sdtPr>
    <w:sdtContent>
      <w:p w:rsidR="00000000" w:rsidDel="00000000" w:rsidP="00000000" w:rsidRDefault="00000000" w:rsidRPr="00000000" w14:paraId="00000406">
        <w:pPr>
          <w:numPr>
            <w:ilvl w:val="0"/>
            <w:numId w:val="16"/>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2140566102"/>
            <w:tag w:val="goog_rdk_3423"/>
          </w:sdtPr>
          <w:sdtContent>
            <w:ins w:author="Anonymous" w:id="12" w:date="2025-08-29T06:22:43Z"/>
            <w:sdt>
              <w:sdtPr>
                <w:id w:val="-536229142"/>
                <w:tag w:val="goog_rdk_342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ONE Dataset from U.S. National Library of Medicine</w:t>
                    <w:br w:type="textWrapping"/>
                    <w:t xml:space="preserve">To obtain detailed and standardized drug information, we registered for access to the </w:t>
                  </w:r>
                </w:ins>
              </w:sdtContent>
            </w:sdt>
            <w:ins w:author="Anonymous" w:id="12" w:date="2025-08-29T06:22:43Z">
              <w:sdt>
                <w:sdtPr>
                  <w:id w:val="2141376538"/>
                  <w:tag w:val="goog_rdk_3425"/>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ONE</w:t>
                  </w:r>
                </w:sdtContent>
              </w:sdt>
              <w:sdt>
                <w:sdtPr>
                  <w:id w:val="-1735603568"/>
                  <w:tag w:val="goog_rdk_3426"/>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dataset through the Unified Terminology Services (UTS) of the U.S. National Library of Medicine. After submitting a request for access on the UTS website (</w:t>
                  </w:r>
                </w:sdtContent>
              </w:sdt>
            </w:ins>
          </w:sdtContent>
        </w:sdt>
        <w:sdt>
          <w:sdtPr>
            <w:id w:val="-1162638364"/>
            <w:tag w:val="goog_rdk_3427"/>
          </w:sdtPr>
          <w:sdtContent>
            <w:ins w:author="Anonymous" w:id="12" w:date="2025-08-29T06:22:43Z">
              <w:r w:rsidDel="00000000" w:rsidR="00000000" w:rsidRPr="00000000">
                <w:fldChar w:fldCharType="begin"/>
              </w:r>
              <w:r w:rsidDel="00000000" w:rsidR="00000000" w:rsidRPr="00000000">
                <w:instrText xml:space="preserve">HYPERLINK "https://uts.nlm.nih.gov/"</w:instrText>
              </w:r>
              <w:r w:rsidDel="00000000" w:rsidR="00000000" w:rsidRPr="00000000">
                <w:fldChar w:fldCharType="separate"/>
              </w:r>
              <w:r w:rsidDel="00000000" w:rsidR="00000000" w:rsidRPr="00000000">
                <w:rPr>
                  <w:rFonts w:ascii="Cambria" w:cs="Cambria" w:eastAsia="Cambria" w:hAnsi="Cambria"/>
                  <w:color w:val="1155cc"/>
                  <w:sz w:val="22"/>
                  <w:szCs w:val="22"/>
                  <w:u w:val="single"/>
                  <w:rtl w:val="0"/>
                </w:rPr>
                <w:t xml:space="preserve">UMLS Terminology Serviceshttps://uts.nlm.nih.gov/</w:t>
              </w:r>
              <w:r w:rsidDel="00000000" w:rsidR="00000000" w:rsidRPr="00000000">
                <w:fldChar w:fldCharType="end"/>
              </w:r>
            </w:ins>
          </w:sdtContent>
        </w:sdt>
        <w:sdt>
          <w:sdtPr>
            <w:id w:val="-682435629"/>
            <w:tag w:val="goog_rdk_3428"/>
          </w:sdtPr>
          <w:sdtContent>
            <w:ins w:author="Anonymous" w:id="12" w:date="2025-08-29T06:22:43Z"/>
            <w:sdt>
              <w:sdtPr>
                <w:id w:val="570158122"/>
                <w:tag w:val="goog_rdk_342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our application was approved, allowing us to download the latest RXNORM dataset (2025 release). </w:t>
                  </w:r>
                </w:ins>
              </w:sdtContent>
            </w:sdt>
            <w:ins w:author="Anonymous" w:id="12" w:date="2025-08-29T06:22:43Z"/>
          </w:sdtContent>
        </w:sdt>
      </w:p>
    </w:sdtContent>
  </w:sdt>
  <w:sdt>
    <w:sdtPr>
      <w:id w:val="375876659"/>
      <w:tag w:val="goog_rdk_3433"/>
    </w:sdtPr>
    <w:sdtContent>
      <w:p w:rsidR="00000000" w:rsidDel="00000000" w:rsidP="00000000" w:rsidRDefault="00000000" w:rsidRPr="00000000" w14:paraId="00000407">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6769082"/>
            <w:tag w:val="goog_rdk_3431"/>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073400"/>
                    <wp:effectExtent b="0" l="0" r="0" t="0"/>
                    <wp:docPr id="20626797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073400"/>
                            </a:xfrm>
                            <a:prstGeom prst="rect"/>
                            <a:ln/>
                          </pic:spPr>
                        </pic:pic>
                      </a:graphicData>
                    </a:graphic>
                  </wp:inline>
                </w:drawing>
              </w:r>
            </w:ins>
            <w:sdt>
              <w:sdtPr>
                <w:id w:val="-1308240796"/>
                <w:tag w:val="goog_rdk_3432"/>
              </w:sdtPr>
              <w:sdtContent>
                <w:ins w:author="Anonymous" w:id="12" w:date="2025-08-29T06:22:43Z">
                  <w:r w:rsidDel="00000000" w:rsidR="00000000" w:rsidRPr="00000000">
                    <w:rPr>
                      <w:rtl w:val="0"/>
                    </w:rPr>
                  </w:r>
                </w:ins>
              </w:sdtContent>
            </w:sdt>
            <w:ins w:author="Anonymous" w:id="12" w:date="2025-08-29T06:22:43Z"/>
          </w:sdtContent>
        </w:sdt>
      </w:p>
    </w:sdtContent>
  </w:sdt>
  <w:sdt>
    <w:sdtPr>
      <w:id w:val="1096832094"/>
      <w:tag w:val="goog_rdk_3441"/>
    </w:sdtPr>
    <w:sdtContent>
      <w:p w:rsidR="00000000" w:rsidDel="00000000" w:rsidP="00000000" w:rsidRDefault="00000000" w:rsidRPr="00000000" w14:paraId="00000408">
        <w:pPr>
          <w:numPr>
            <w:ilvl w:val="0"/>
            <w:numId w:val="16"/>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815686492"/>
            <w:tag w:val="goog_rdk_3434"/>
          </w:sdtPr>
          <w:sdtContent>
            <w:ins w:author="Anonymous" w:id="12" w:date="2025-08-29T06:22:43Z"/>
            <w:sdt>
              <w:sdtPr>
                <w:id w:val="-1671170819"/>
                <w:tag w:val="goog_rdk_343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dataset contains drug concept identifiers (RxCUIs), scientific drug names, dosage forms, and other metadata critical for precise drug identification and mapping.</w:t>
                    <w:br w:type="textWrapping"/>
                  </w:r>
                </w:ins>
              </w:sdtContent>
            </w:sdt>
            <w:ins w:author="Anonymous" w:id="12" w:date="2025-08-29T06:22:43Z">
              <w:sdt>
                <w:sdtPr>
                  <w:id w:val="649021561"/>
                  <w:tag w:val="goog_rdk_3436"/>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UTS Access Portal:</w:t>
                  </w:r>
                </w:sdtContent>
              </w:sdt>
              <w:sdt>
                <w:sdtPr>
                  <w:id w:val="-858897813"/>
                  <w:tag w:val="goog_rdk_3437"/>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ins>
          </w:sdtContent>
        </w:sdt>
        <w:sdt>
          <w:sdtPr>
            <w:id w:val="1772713380"/>
            <w:tag w:val="goog_rdk_3438"/>
          </w:sdtPr>
          <w:sdtContent>
            <w:ins w:author="Anonymous" w:id="12" w:date="2025-08-29T06:22:43Z">
              <w:r w:rsidDel="00000000" w:rsidR="00000000" w:rsidRPr="00000000">
                <w:fldChar w:fldCharType="begin"/>
              </w:r>
              <w:r w:rsidDel="00000000" w:rsidR="00000000" w:rsidRPr="00000000">
                <w:instrText xml:space="preserve">HYPERLINK "https://uts.nlm.nih.gov/"</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https://uts.nlm.nih.gov/</w:t>
              </w:r>
              <w:r w:rsidDel="00000000" w:rsidR="00000000" w:rsidRPr="00000000">
                <w:fldChar w:fldCharType="end"/>
              </w:r>
            </w:ins>
          </w:sdtContent>
        </w:sdt>
        <w:sdt>
          <w:sdtPr>
            <w:id w:val="-1016259191"/>
            <w:tag w:val="goog_rdk_3439"/>
          </w:sdtPr>
          <w:sdtContent>
            <w:ins w:author="Anonymous" w:id="12" w:date="2025-08-29T06:22:43Z"/>
            <w:sdt>
              <w:sdtPr>
                <w:id w:val="356273500"/>
                <w:tag w:val="goog_rdk_3440"/>
              </w:sdtPr>
              <w:sdtContent>
                <w:ins w:author="Anonymous" w:id="12" w:date="2025-08-29T06:22:43Z">
                  <w:r w:rsidDel="00000000" w:rsidR="00000000" w:rsidRPr="00000000">
                    <w:rPr>
                      <w:rtl w:val="0"/>
                    </w:rPr>
                  </w:r>
                </w:ins>
              </w:sdtContent>
            </w:sdt>
            <w:ins w:author="Anonymous" w:id="12" w:date="2025-08-29T06:22:43Z"/>
          </w:sdtContent>
        </w:sdt>
      </w:p>
    </w:sdtContent>
  </w:sdt>
  <w:sdt>
    <w:sdtPr>
      <w:id w:val="-1851101967"/>
      <w:tag w:val="goog_rdk_3444"/>
    </w:sdtPr>
    <w:sdtContent>
      <w:p w:rsidR="00000000" w:rsidDel="00000000" w:rsidP="00000000" w:rsidRDefault="00000000" w:rsidRPr="00000000" w14:paraId="00000409">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54484316"/>
            <w:tag w:val="goog_rdk_3442"/>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073400"/>
                    <wp:effectExtent b="0" l="0" r="0" t="0"/>
                    <wp:docPr id="206267979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073400"/>
                            </a:xfrm>
                            <a:prstGeom prst="rect"/>
                            <a:ln/>
                          </pic:spPr>
                        </pic:pic>
                      </a:graphicData>
                    </a:graphic>
                  </wp:inline>
                </w:drawing>
              </w:r>
            </w:ins>
            <w:sdt>
              <w:sdtPr>
                <w:id w:val="-821009650"/>
                <w:tag w:val="goog_rdk_3443"/>
              </w:sdtPr>
              <w:sdtContent>
                <w:ins w:author="Anonymous" w:id="12" w:date="2025-08-29T06:22:43Z">
                  <w:r w:rsidDel="00000000" w:rsidR="00000000" w:rsidRPr="00000000">
                    <w:rPr>
                      <w:rtl w:val="0"/>
                    </w:rPr>
                  </w:r>
                </w:ins>
              </w:sdtContent>
            </w:sdt>
            <w:ins w:author="Anonymous" w:id="12" w:date="2025-08-29T06:22:43Z"/>
          </w:sdtContent>
        </w:sdt>
      </w:p>
    </w:sdtContent>
  </w:sdt>
  <w:sdt>
    <w:sdtPr>
      <w:id w:val="1661533728"/>
      <w:tag w:val="goog_rdk_3447"/>
    </w:sdtPr>
    <w:sdtContent>
      <w:p w:rsidR="00000000" w:rsidDel="00000000" w:rsidP="00000000" w:rsidRDefault="00000000" w:rsidRPr="00000000" w14:paraId="0000040A">
        <w:pPr>
          <w:tabs>
            <w:tab w:val="center" w:leader="none" w:pos="4513"/>
            <w:tab w:val="right" w:leader="none" w:pos="9026"/>
          </w:tabs>
          <w:spacing w:line="240" w:lineRule="auto"/>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92961212"/>
            <w:tag w:val="goog_rdk_3445"/>
          </w:sdtPr>
          <w:sdtContent>
            <w:ins w:author="Anonymous" w:id="12" w:date="2025-08-29T06:22:43Z"/>
            <w:sdt>
              <w:sdtPr>
                <w:id w:val="743492318"/>
                <w:tag w:val="goog_rdk_344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Various RxNORM datasets</w:t>
                  </w:r>
                </w:ins>
              </w:sdtContent>
            </w:sdt>
            <w:ins w:author="Anonymous" w:id="12" w:date="2025-08-29T06:22:43Z"/>
          </w:sdtContent>
        </w:sdt>
      </w:p>
    </w:sdtContent>
  </w:sdt>
  <w:sdt>
    <w:sdtPr>
      <w:id w:val="1202478469"/>
      <w:tag w:val="goog_rdk_3450"/>
    </w:sdtPr>
    <w:sdtContent>
      <w:p w:rsidR="00000000" w:rsidDel="00000000" w:rsidP="00000000" w:rsidRDefault="00000000" w:rsidRPr="00000000" w14:paraId="0000040B">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72477789"/>
            <w:tag w:val="goog_rdk_3448"/>
          </w:sdtPr>
          <w:sdtContent>
            <w:ins w:author="Anonymous" w:id="12" w:date="2025-08-29T06:22:43Z"/>
            <w:sdt>
              <w:sdtPr>
                <w:id w:val="-1448076156"/>
                <w:tag w:val="goog_rdk_344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Make sure to download the latest(2025) dataset from the available zip folders.</w:t>
                  </w:r>
                </w:ins>
              </w:sdtContent>
            </w:sdt>
            <w:ins w:author="Anonymous" w:id="12" w:date="2025-08-29T06:22:43Z"/>
          </w:sdtContent>
        </w:sdt>
      </w:p>
    </w:sdtContent>
  </w:sdt>
  <w:sdt>
    <w:sdtPr>
      <w:id w:val="-1693658374"/>
      <w:tag w:val="goog_rdk_3453"/>
    </w:sdtPr>
    <w:sdtContent>
      <w:p w:rsidR="00000000" w:rsidDel="00000000" w:rsidP="00000000" w:rsidRDefault="00000000" w:rsidRPr="00000000" w14:paraId="0000040C">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2448921"/>
            <w:tag w:val="goog_rdk_3451"/>
          </w:sdtPr>
          <w:sdtContent>
            <w:ins w:author="Anonymous" w:id="12" w:date="2025-08-29T06:22:43Z"/>
            <w:sdt>
              <w:sdtPr>
                <w:id w:val="-1446610309"/>
                <w:tag w:val="goog_rdk_345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datasets from these two sources are complementary — the Kaggle dataset gives interaction pairs, while the RXNORM dataset provides standardized drug details.</w:t>
                  </w:r>
                </w:ins>
              </w:sdtContent>
            </w:sdt>
            <w:ins w:author="Anonymous" w:id="12" w:date="2025-08-29T06:22:43Z"/>
          </w:sdtContent>
        </w:sdt>
      </w:p>
    </w:sdtContent>
  </w:sdt>
  <w:sdt>
    <w:sdtPr>
      <w:id w:val="1693086006"/>
      <w:tag w:val="goog_rdk_3458"/>
    </w:sdtPr>
    <w:sdtContent>
      <w:p w:rsidR="00000000" w:rsidDel="00000000" w:rsidP="00000000" w:rsidRDefault="00000000" w:rsidRPr="00000000" w14:paraId="0000040D">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34651658"/>
            <w:tag w:val="goog_rdk_3454"/>
          </w:sdtPr>
          <w:sdtContent>
            <w:ins w:author="Anonymous" w:id="12" w:date="2025-08-29T06:22:43Z"/>
            <w:sdt>
              <w:sdtPr>
                <w:id w:val="1968017950"/>
                <w:tag w:val="goog_rdk_3455"/>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1.2: </w:t>
                  </w:r>
                </w:ins>
              </w:sdtContent>
            </w:sdt>
            <w:ins w:author="Anonymous" w:id="12" w:date="2025-08-29T06:22:43Z">
              <w:sdt>
                <w:sdtPr>
                  <w:id w:val="-1615792525"/>
                  <w:tag w:val="goog_rdk_3456"/>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Dataset Mapping and Preparation</w:t>
                  </w:r>
                </w:sdtContent>
              </w:sdt>
              <w:sdt>
                <w:sdtPr>
                  <w:id w:val="-1194049672"/>
                  <w:tag w:val="goog_rdk_3457"/>
                </w:sdtPr>
                <w:sdtContent>
                  <w:r w:rsidDel="00000000" w:rsidR="00000000" w:rsidRPr="00000000">
                    <w:rPr>
                      <w:rtl w:val="0"/>
                    </w:rPr>
                  </w:r>
                </w:sdtContent>
              </w:sdt>
            </w:ins>
          </w:sdtContent>
        </w:sdt>
      </w:p>
    </w:sdtContent>
  </w:sdt>
  <w:sdt>
    <w:sdtPr>
      <w:id w:val="-1972427418"/>
      <w:tag w:val="goog_rdk_3461"/>
    </w:sdtPr>
    <w:sdtContent>
      <w:p w:rsidR="00000000" w:rsidDel="00000000" w:rsidP="00000000" w:rsidRDefault="00000000" w:rsidRPr="00000000" w14:paraId="0000040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12879516"/>
            <w:tag w:val="goog_rdk_3459"/>
          </w:sdtPr>
          <w:sdtContent>
            <w:ins w:author="Anonymous" w:id="12" w:date="2025-08-29T06:22:43Z"/>
            <w:sdt>
              <w:sdtPr>
                <w:id w:val="1449302949"/>
                <w:tag w:val="goog_rdk_346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acquiring both datasets, the next crucial step was to map and merge them to build a scientifically accurate and comprehensive dataset.</w:t>
                  </w:r>
                </w:ins>
              </w:sdtContent>
            </w:sdt>
            <w:ins w:author="Anonymous" w:id="12" w:date="2025-08-29T06:22:43Z"/>
          </w:sdtContent>
        </w:sdt>
      </w:p>
    </w:sdtContent>
  </w:sdt>
  <w:sdt>
    <w:sdtPr>
      <w:id w:val="-1135064314"/>
      <w:tag w:val="goog_rdk_3469"/>
    </w:sdtPr>
    <w:sdtContent>
      <w:p w:rsidR="00000000" w:rsidDel="00000000" w:rsidP="00000000" w:rsidRDefault="00000000" w:rsidRPr="00000000" w14:paraId="0000040F">
        <w:pPr>
          <w:numPr>
            <w:ilvl w:val="0"/>
            <w:numId w:val="17"/>
          </w:numPr>
          <w:tabs>
            <w:tab w:val="center" w:leader="none" w:pos="4513"/>
            <w:tab w:val="right" w:leader="none" w:pos="9026"/>
          </w:tabs>
          <w:spacing w:after="280" w:before="280" w:line="240" w:lineRule="auto"/>
          <w:ind w:left="720" w:hanging="360"/>
          <w:rPr>
            <w:ins w:author="Anonymous" w:id="12" w:date="2025-08-29T06:22:43Z"/>
            <w:rFonts w:ascii="Cambria" w:cs="Cambria" w:eastAsia="Cambria" w:hAnsi="Cambria"/>
            <w:sz w:val="22"/>
            <w:szCs w:val="22"/>
          </w:rPr>
        </w:pPr>
        <w:sdt>
          <w:sdtPr>
            <w:id w:val="1823027751"/>
            <w:tag w:val="goog_rdk_3462"/>
          </w:sdtPr>
          <w:sdtContent>
            <w:ins w:author="Anonymous" w:id="12" w:date="2025-08-29T06:22:43Z"/>
            <w:sdt>
              <w:sdtPr>
                <w:id w:val="-1988673480"/>
                <w:tag w:val="goog_rdk_3463"/>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Mapping Drug Names to RxCUIs</w:t>
                  </w:r>
                </w:ins>
              </w:sdtContent>
            </w:sdt>
            <w:ins w:author="Anonymous" w:id="12" w:date="2025-08-29T06:22:43Z">
              <w:sdt>
                <w:sdtPr>
                  <w:id w:val="-542345843"/>
                  <w:tag w:val="goog_rdk_3464"/>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Since the Kaggle dataset contained drug names mostly in common or commercial terms, we utilized the RXNORM dataset to standardize the drug information. Specifically, we extracted data from the </w:t>
                  </w:r>
                </w:sdtContent>
              </w:sdt>
              <w:sdt>
                <w:sdtPr>
                  <w:id w:val="1119760558"/>
                  <w:tag w:val="goog_rdk_3465"/>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RXCONSO.RRF</w:t>
                  </w:r>
                </w:sdtContent>
              </w:sdt>
              <w:sdt>
                <w:sdtPr>
                  <w:id w:val="-541099149"/>
                  <w:tag w:val="goog_rdk_3466"/>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file within the RXNORM 2025 release zip, which provides detailed mappings between drug names and their corresponding </w:t>
                  </w:r>
                </w:sdtContent>
              </w:sdt>
              <w:sdt>
                <w:sdtPr>
                  <w:id w:val="231276637"/>
                  <w:tag w:val="goog_rdk_3467"/>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RxCUI</w:t>
                  </w:r>
                </w:sdtContent>
              </w:sdt>
              <w:sdt>
                <w:sdtPr>
                  <w:id w:val="-1734354257"/>
                  <w:tag w:val="goog_rdk_3468"/>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Concept Unique Identifier). RxCUIs serve as universal, standardized identifiers that enable unambiguous identification of drugs across different databases and applications. This mapping ensured consistency and scientific accuracy in representing drug entities throughout our project.</w:t>
                  </w:r>
                </w:sdtContent>
              </w:sdt>
            </w:ins>
          </w:sdtContent>
        </w:sdt>
      </w:p>
    </w:sdtContent>
  </w:sdt>
  <w:sdt>
    <w:sdtPr>
      <w:id w:val="232110936"/>
      <w:tag w:val="goog_rdk_3472"/>
    </w:sdtPr>
    <w:sdtContent>
      <w:p w:rsidR="00000000" w:rsidDel="00000000" w:rsidP="00000000" w:rsidRDefault="00000000" w:rsidRPr="00000000" w14:paraId="00000410">
        <w:pPr>
          <w:tabs>
            <w:tab w:val="center" w:leader="none" w:pos="4513"/>
            <w:tab w:val="right" w:leader="none" w:pos="9026"/>
          </w:tabs>
          <w:spacing w:after="280" w:before="280"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7673637"/>
            <w:tag w:val="goog_rdk_3470"/>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413000"/>
                    <wp:effectExtent b="0" l="0" r="0" t="0"/>
                    <wp:docPr id="206267979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413000"/>
                            </a:xfrm>
                            <a:prstGeom prst="rect"/>
                            <a:ln/>
                          </pic:spPr>
                        </pic:pic>
                      </a:graphicData>
                    </a:graphic>
                  </wp:inline>
                </w:drawing>
              </w:r>
            </w:ins>
            <w:sdt>
              <w:sdtPr>
                <w:id w:val="-1416122100"/>
                <w:tag w:val="goog_rdk_3471"/>
              </w:sdtPr>
              <w:sdtContent>
                <w:ins w:author="Anonymous" w:id="12" w:date="2025-08-29T06:22:43Z">
                  <w:r w:rsidDel="00000000" w:rsidR="00000000" w:rsidRPr="00000000">
                    <w:rPr>
                      <w:rtl w:val="0"/>
                    </w:rPr>
                  </w:r>
                </w:ins>
              </w:sdtContent>
            </w:sdt>
            <w:ins w:author="Anonymous" w:id="12" w:date="2025-08-29T06:22:43Z"/>
          </w:sdtContent>
        </w:sdt>
      </w:p>
    </w:sdtContent>
  </w:sdt>
  <w:sdt>
    <w:sdtPr>
      <w:id w:val="118639921"/>
      <w:tag w:val="goog_rdk_3476"/>
    </w:sdtPr>
    <w:sdtContent>
      <w:p w:rsidR="00000000" w:rsidDel="00000000" w:rsidP="00000000" w:rsidRDefault="00000000" w:rsidRPr="00000000" w14:paraId="00000411">
        <w:pPr>
          <w:numPr>
            <w:ilvl w:val="0"/>
            <w:numId w:val="17"/>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260253470"/>
            <w:tag w:val="goog_rdk_3473"/>
          </w:sdtPr>
          <w:sdtContent>
            <w:ins w:author="Anonymous" w:id="12" w:date="2025-08-29T06:22:43Z"/>
            <w:sdt>
              <w:sdtPr>
                <w:id w:val="-2021577336"/>
                <w:tag w:val="goog_rdk_3474"/>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Merging Interaction Data with Standardized Drug Information</w:t>
                  </w:r>
                </w:ins>
              </w:sdtContent>
            </w:sdt>
            <w:ins w:author="Anonymous" w:id="12" w:date="2025-08-29T06:22:43Z">
              <w:sdt>
                <w:sdtPr>
                  <w:id w:val="280779041"/>
                  <w:tag w:val="goog_rdk_3475"/>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We merged the interaction pairs from the Kaggle dataset with the mapped RxCUIs and scientific drug names from the RXNORM dataset. This process involved:</w:t>
                  </w:r>
                </w:sdtContent>
              </w:sdt>
            </w:ins>
          </w:sdtContent>
        </w:sdt>
      </w:p>
    </w:sdtContent>
  </w:sdt>
  <w:sdt>
    <w:sdtPr>
      <w:id w:val="-383550705"/>
      <w:tag w:val="goog_rdk_3479"/>
    </w:sdtPr>
    <w:sdtContent>
      <w:p w:rsidR="00000000" w:rsidDel="00000000" w:rsidP="00000000" w:rsidRDefault="00000000" w:rsidRPr="00000000" w14:paraId="00000412">
        <w:pPr>
          <w:numPr>
            <w:ilvl w:val="1"/>
            <w:numId w:val="17"/>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588510713"/>
            <w:tag w:val="goog_rdk_3477"/>
          </w:sdtPr>
          <w:sdtContent>
            <w:ins w:author="Anonymous" w:id="12" w:date="2025-08-29T06:22:43Z"/>
            <w:sdt>
              <w:sdtPr>
                <w:id w:val="-1214446770"/>
                <w:tag w:val="goog_rdk_347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Matching drug names from both datasets, accounting for synonyms and spelling variations</w:t>
                  </w:r>
                </w:ins>
              </w:sdtContent>
            </w:sdt>
            <w:ins w:author="Anonymous" w:id="12" w:date="2025-08-29T06:22:43Z"/>
          </w:sdtContent>
        </w:sdt>
      </w:p>
    </w:sdtContent>
  </w:sdt>
  <w:sdt>
    <w:sdtPr>
      <w:id w:val="2106104537"/>
      <w:tag w:val="goog_rdk_3482"/>
    </w:sdtPr>
    <w:sdtContent>
      <w:p w:rsidR="00000000" w:rsidDel="00000000" w:rsidP="00000000" w:rsidRDefault="00000000" w:rsidRPr="00000000" w14:paraId="00000413">
        <w:pPr>
          <w:numPr>
            <w:ilvl w:val="1"/>
            <w:numId w:val="17"/>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51994357"/>
            <w:tag w:val="goog_rdk_3480"/>
          </w:sdtPr>
          <w:sdtContent>
            <w:ins w:author="Anonymous" w:id="12" w:date="2025-08-29T06:22:43Z"/>
            <w:sdt>
              <w:sdtPr>
                <w:id w:val="-751903668"/>
                <w:tag w:val="goog_rdk_348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Associating each drug in the interaction pair with its RxCUI</w:t>
                  </w:r>
                </w:ins>
              </w:sdtContent>
            </w:sdt>
            <w:ins w:author="Anonymous" w:id="12" w:date="2025-08-29T06:22:43Z"/>
          </w:sdtContent>
        </w:sdt>
      </w:p>
    </w:sdtContent>
  </w:sdt>
  <w:sdt>
    <w:sdtPr>
      <w:id w:val="-236384872"/>
      <w:tag w:val="goog_rdk_3485"/>
    </w:sdtPr>
    <w:sdtContent>
      <w:p w:rsidR="00000000" w:rsidDel="00000000" w:rsidP="00000000" w:rsidRDefault="00000000" w:rsidRPr="00000000" w14:paraId="00000414">
        <w:pPr>
          <w:numPr>
            <w:ilvl w:val="1"/>
            <w:numId w:val="17"/>
          </w:numPr>
          <w:tabs>
            <w:tab w:val="center" w:leader="none" w:pos="4513"/>
            <w:tab w:val="right" w:leader="none" w:pos="9026"/>
          </w:tabs>
          <w:spacing w:after="280" w:line="240" w:lineRule="auto"/>
          <w:ind w:left="1440" w:hanging="360"/>
          <w:jc w:val="both"/>
          <w:rPr>
            <w:ins w:author="Anonymous" w:id="12" w:date="2025-08-29T06:22:43Z"/>
            <w:rFonts w:ascii="Cambria" w:cs="Cambria" w:eastAsia="Cambria" w:hAnsi="Cambria"/>
            <w:sz w:val="22"/>
            <w:szCs w:val="22"/>
          </w:rPr>
        </w:pPr>
        <w:sdt>
          <w:sdtPr>
            <w:id w:val="-896778248"/>
            <w:tag w:val="goog_rdk_3483"/>
          </w:sdtPr>
          <w:sdtContent>
            <w:ins w:author="Anonymous" w:id="12" w:date="2025-08-29T06:22:43Z"/>
            <w:sdt>
              <w:sdtPr>
                <w:id w:val="1131479183"/>
                <w:tag w:val="goog_rdk_34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Combining interaction details with RxCUI-based drug records to generate a unified dataset</w:t>
                  </w:r>
                </w:ins>
              </w:sdtContent>
            </w:sdt>
            <w:ins w:author="Anonymous" w:id="12" w:date="2025-08-29T06:22:43Z"/>
          </w:sdtContent>
        </w:sdt>
      </w:p>
    </w:sdtContent>
  </w:sdt>
  <w:sdt>
    <w:sdtPr>
      <w:id w:val="-604821011"/>
      <w:tag w:val="goog_rdk_3488"/>
    </w:sdtPr>
    <w:sdtContent>
      <w:p w:rsidR="00000000" w:rsidDel="00000000" w:rsidP="00000000" w:rsidRDefault="00000000" w:rsidRPr="00000000" w14:paraId="00000415">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3852627"/>
            <w:tag w:val="goog_rdk_3486"/>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111500"/>
                    <wp:effectExtent b="0" l="0" r="0" t="0"/>
                    <wp:docPr id="206267981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111500"/>
                            </a:xfrm>
                            <a:prstGeom prst="rect"/>
                            <a:ln/>
                          </pic:spPr>
                        </pic:pic>
                      </a:graphicData>
                    </a:graphic>
                  </wp:inline>
                </w:drawing>
              </w:r>
            </w:ins>
            <w:sdt>
              <w:sdtPr>
                <w:id w:val="514187738"/>
                <w:tag w:val="goog_rdk_3487"/>
              </w:sdtPr>
              <w:sdtContent>
                <w:ins w:author="Anonymous" w:id="12" w:date="2025-08-29T06:22:43Z">
                  <w:r w:rsidDel="00000000" w:rsidR="00000000" w:rsidRPr="00000000">
                    <w:rPr>
                      <w:rtl w:val="0"/>
                    </w:rPr>
                  </w:r>
                </w:ins>
              </w:sdtContent>
            </w:sdt>
            <w:ins w:author="Anonymous" w:id="12" w:date="2025-08-29T06:22:43Z"/>
          </w:sdtContent>
        </w:sdt>
      </w:p>
    </w:sdtContent>
  </w:sdt>
  <w:sdt>
    <w:sdtPr>
      <w:id w:val="-321727243"/>
      <w:tag w:val="goog_rdk_3491"/>
    </w:sdtPr>
    <w:sdtContent>
      <w:p w:rsidR="00000000" w:rsidDel="00000000" w:rsidP="00000000" w:rsidRDefault="00000000" w:rsidRPr="00000000" w14:paraId="00000416">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7190697"/>
            <w:tag w:val="goog_rdk_3489"/>
          </w:sdtPr>
          <w:sdtContent>
            <w:ins w:author="Anonymous" w:id="12" w:date="2025-08-29T06:22:43Z"/>
            <w:sdt>
              <w:sdtPr>
                <w:id w:val="-399689238"/>
                <w:tag w:val="goog_rdk_349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Map and merge and save the new custom dataset.</w:t>
                  </w:r>
                </w:ins>
              </w:sdtContent>
            </w:sdt>
            <w:ins w:author="Anonymous" w:id="12" w:date="2025-08-29T06:22:43Z"/>
          </w:sdtContent>
        </w:sdt>
      </w:p>
    </w:sdtContent>
  </w:sdt>
  <w:sdt>
    <w:sdtPr>
      <w:id w:val="-1846481620"/>
      <w:tag w:val="goog_rdk_3494"/>
    </w:sdtPr>
    <w:sdtContent>
      <w:p w:rsidR="00000000" w:rsidDel="00000000" w:rsidP="00000000" w:rsidRDefault="00000000" w:rsidRPr="00000000" w14:paraId="00000417">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94389220"/>
            <w:tag w:val="goog_rdk_3492"/>
          </w:sdtPr>
          <w:sdtContent>
            <w:ins w:author="Anonymous" w:id="12" w:date="2025-08-29T06:22:43Z"/>
            <w:sdt>
              <w:sdtPr>
                <w:id w:val="-1933980742"/>
                <w:tag w:val="goog_rdk_34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combined dataset contains:</w:t>
                  </w:r>
                </w:ins>
              </w:sdtContent>
            </w:sdt>
            <w:ins w:author="Anonymous" w:id="12" w:date="2025-08-29T06:22:43Z"/>
          </w:sdtContent>
        </w:sdt>
      </w:p>
    </w:sdtContent>
  </w:sdt>
  <w:sdt>
    <w:sdtPr>
      <w:id w:val="1967490376"/>
      <w:tag w:val="goog_rdk_3497"/>
    </w:sdtPr>
    <w:sdtContent>
      <w:p w:rsidR="00000000" w:rsidDel="00000000" w:rsidP="00000000" w:rsidRDefault="00000000" w:rsidRPr="00000000" w14:paraId="00000418">
        <w:pPr>
          <w:numPr>
            <w:ilvl w:val="0"/>
            <w:numId w:val="18"/>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592293886"/>
            <w:tag w:val="goog_rdk_3495"/>
          </w:sdtPr>
          <w:sdtContent>
            <w:ins w:author="Anonymous" w:id="12" w:date="2025-08-29T06:22:43Z"/>
            <w:sdt>
              <w:sdtPr>
                <w:id w:val="-443746337"/>
                <w:tag w:val="goog_rdk_349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Pairs of interacting drugs</w:t>
                  </w:r>
                </w:ins>
              </w:sdtContent>
            </w:sdt>
            <w:ins w:author="Anonymous" w:id="12" w:date="2025-08-29T06:22:43Z"/>
          </w:sdtContent>
        </w:sdt>
      </w:p>
    </w:sdtContent>
  </w:sdt>
  <w:sdt>
    <w:sdtPr>
      <w:id w:val="247918169"/>
      <w:tag w:val="goog_rdk_3500"/>
    </w:sdtPr>
    <w:sdtContent>
      <w:p w:rsidR="00000000" w:rsidDel="00000000" w:rsidP="00000000" w:rsidRDefault="00000000" w:rsidRPr="00000000" w14:paraId="00000419">
        <w:pPr>
          <w:numPr>
            <w:ilvl w:val="0"/>
            <w:numId w:val="18"/>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2080983526"/>
            <w:tag w:val="goog_rdk_3498"/>
          </w:sdtPr>
          <w:sdtContent>
            <w:ins w:author="Anonymous" w:id="12" w:date="2025-08-29T06:22:43Z"/>
            <w:sdt>
              <w:sdtPr>
                <w:id w:val="1336024528"/>
                <w:tag w:val="goog_rdk_34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Standardized scientific drug names for accuracy</w:t>
                  </w:r>
                </w:ins>
              </w:sdtContent>
            </w:sdt>
            <w:ins w:author="Anonymous" w:id="12" w:date="2025-08-29T06:22:43Z"/>
          </w:sdtContent>
        </w:sdt>
      </w:p>
    </w:sdtContent>
  </w:sdt>
  <w:sdt>
    <w:sdtPr>
      <w:id w:val="1606390413"/>
      <w:tag w:val="goog_rdk_3503"/>
    </w:sdtPr>
    <w:sdtContent>
      <w:p w:rsidR="00000000" w:rsidDel="00000000" w:rsidP="00000000" w:rsidRDefault="00000000" w:rsidRPr="00000000" w14:paraId="0000041A">
        <w:pPr>
          <w:numPr>
            <w:ilvl w:val="0"/>
            <w:numId w:val="18"/>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874336682"/>
            <w:tag w:val="goog_rdk_3501"/>
          </w:sdtPr>
          <w:sdtContent>
            <w:ins w:author="Anonymous" w:id="12" w:date="2025-08-29T06:22:43Z"/>
            <w:sdt>
              <w:sdtPr>
                <w:id w:val="-688664777"/>
                <w:tag w:val="goog_rdk_350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Corresponding RxCUIs for both drugs in each interaction</w:t>
                  </w:r>
                </w:ins>
              </w:sdtContent>
            </w:sdt>
            <w:ins w:author="Anonymous" w:id="12" w:date="2025-08-29T06:22:43Z"/>
          </w:sdtContent>
        </w:sdt>
      </w:p>
    </w:sdtContent>
  </w:sdt>
  <w:sdt>
    <w:sdtPr>
      <w:id w:val="-2146132105"/>
      <w:tag w:val="goog_rdk_3506"/>
    </w:sdtPr>
    <w:sdtContent>
      <w:p w:rsidR="00000000" w:rsidDel="00000000" w:rsidP="00000000" w:rsidRDefault="00000000" w:rsidRPr="00000000" w14:paraId="0000041B">
        <w:pPr>
          <w:numPr>
            <w:ilvl w:val="0"/>
            <w:numId w:val="18"/>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2030608234"/>
            <w:tag w:val="goog_rdk_3504"/>
          </w:sdtPr>
          <w:sdtContent>
            <w:ins w:author="Anonymous" w:id="12" w:date="2025-08-29T06:22:43Z"/>
            <w:sdt>
              <w:sdtPr>
                <w:id w:val="-1857761083"/>
                <w:tag w:val="goog_rdk_350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Interaction details to inform further analysis</w:t>
                  </w:r>
                </w:ins>
              </w:sdtContent>
            </w:sdt>
            <w:ins w:author="Anonymous" w:id="12" w:date="2025-08-29T06:22:43Z"/>
          </w:sdtContent>
        </w:sdt>
      </w:p>
    </w:sdtContent>
  </w:sdt>
  <w:sdt>
    <w:sdtPr>
      <w:id w:val="981026307"/>
      <w:tag w:val="goog_rdk_3510"/>
    </w:sdtPr>
    <w:sdtContent>
      <w:p w:rsidR="00000000" w:rsidDel="00000000" w:rsidP="00000000" w:rsidRDefault="00000000" w:rsidRPr="00000000" w14:paraId="0000041C">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66410201"/>
            <w:tag w:val="goog_rdk_3507"/>
          </w:sdtPr>
          <w:sdtContent>
            <w:ins w:author="Anonymous" w:id="12" w:date="2025-08-29T06:22:43Z"/>
            <w:sdt>
              <w:sdtPr>
                <w:id w:val="118943521"/>
                <w:tag w:val="goog_rdk_350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integration step ensured data consistency and scientific validity, enabling downstream processes like dosage verification and safe alternative recommendations.</w:t>
                  </w:r>
                </w:ins>
              </w:sdtContent>
            </w:sd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565400"/>
                    <wp:effectExtent b="0" l="0" r="0" t="0"/>
                    <wp:docPr id="2062679791"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731200" cy="2565400"/>
                            </a:xfrm>
                            <a:prstGeom prst="rect"/>
                            <a:ln/>
                          </pic:spPr>
                        </pic:pic>
                      </a:graphicData>
                    </a:graphic>
                  </wp:inline>
                </w:drawing>
              </w:r>
              <w:sdt>
                <w:sdtPr>
                  <w:id w:val="-1490024760"/>
                  <w:tag w:val="goog_rdk_3509"/>
                </w:sdtPr>
                <w:sdtContent>
                  <w:r w:rsidDel="00000000" w:rsidR="00000000" w:rsidRPr="00000000">
                    <w:rPr>
                      <w:rtl w:val="0"/>
                    </w:rPr>
                  </w:r>
                </w:sdtContent>
              </w:sdt>
            </w:ins>
          </w:sdtContent>
        </w:sdt>
      </w:p>
    </w:sdtContent>
  </w:sdt>
  <w:sdt>
    <w:sdtPr>
      <w:id w:val="100708040"/>
      <w:tag w:val="goog_rdk_3513"/>
    </w:sdtPr>
    <w:sdtContent>
      <w:p w:rsidR="00000000" w:rsidDel="00000000" w:rsidP="00000000" w:rsidRDefault="00000000" w:rsidRPr="00000000" w14:paraId="0000041D">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9161683"/>
            <w:tag w:val="goog_rdk_3511"/>
          </w:sdtPr>
          <w:sdtContent>
            <w:ins w:author="Anonymous" w:id="12" w:date="2025-08-29T06:22:43Z"/>
            <w:sdt>
              <w:sdtPr>
                <w:id w:val="-584373183"/>
                <w:tag w:val="goog_rdk_35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new merged dataset name ddi_mapped_with_rxcui.csv looks like the following:</w:t>
                  </w:r>
                </w:ins>
              </w:sdtContent>
            </w:sdt>
            <w:ins w:author="Anonymous" w:id="12" w:date="2025-08-29T06:22:43Z"/>
          </w:sdtContent>
        </w:sdt>
      </w:p>
    </w:sdtContent>
  </w:sdt>
  <w:sdt>
    <w:sdtPr>
      <w:id w:val="-1161956397"/>
      <w:tag w:val="goog_rdk_3516"/>
    </w:sdtPr>
    <w:sdtContent>
      <w:p w:rsidR="00000000" w:rsidDel="00000000" w:rsidP="00000000" w:rsidRDefault="00000000" w:rsidRPr="00000000" w14:paraId="0000041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3863661"/>
            <w:tag w:val="goog_rdk_3514"/>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933700"/>
                    <wp:effectExtent b="0" l="0" r="0" t="0"/>
                    <wp:docPr id="206267977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933700"/>
                            </a:xfrm>
                            <a:prstGeom prst="rect"/>
                            <a:ln/>
                          </pic:spPr>
                        </pic:pic>
                      </a:graphicData>
                    </a:graphic>
                  </wp:inline>
                </w:drawing>
              </w:r>
            </w:ins>
            <w:sdt>
              <w:sdtPr>
                <w:id w:val="1634413813"/>
                <w:tag w:val="goog_rdk_3515"/>
              </w:sdtPr>
              <w:sdtContent>
                <w:ins w:author="Anonymous" w:id="12" w:date="2025-08-29T06:22:43Z">
                  <w:r w:rsidDel="00000000" w:rsidR="00000000" w:rsidRPr="00000000">
                    <w:rPr>
                      <w:rtl w:val="0"/>
                    </w:rPr>
                  </w:r>
                </w:ins>
              </w:sdtContent>
            </w:sdt>
            <w:ins w:author="Anonymous" w:id="12" w:date="2025-08-29T06:22:43Z"/>
          </w:sdtContent>
        </w:sdt>
      </w:p>
    </w:sdtContent>
  </w:sdt>
  <w:sdt>
    <w:sdtPr>
      <w:id w:val="-300965018"/>
      <w:tag w:val="goog_rdk_3519"/>
    </w:sdtPr>
    <w:sdtContent>
      <w:p w:rsidR="00000000" w:rsidDel="00000000" w:rsidP="00000000" w:rsidRDefault="00000000" w:rsidRPr="00000000" w14:paraId="0000041F">
        <w:pPr>
          <w:tabs>
            <w:tab w:val="center" w:leader="none" w:pos="4513"/>
            <w:tab w:val="right" w:leader="none" w:pos="9026"/>
          </w:tabs>
          <w:spacing w:after="280" w:before="280" w:line="240" w:lineRule="auto"/>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6236690"/>
            <w:tag w:val="goog_rdk_3517"/>
          </w:sdtPr>
          <w:sdtContent>
            <w:ins w:author="Anonymous" w:id="12" w:date="2025-08-29T06:22:43Z"/>
            <w:sdt>
              <w:sdtPr>
                <w:id w:val="-1652199128"/>
                <w:tag w:val="goog_rdk_351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Mapped and Merged dataset</w:t>
                  </w:r>
                </w:ins>
              </w:sdtContent>
            </w:sdt>
            <w:ins w:author="Anonymous" w:id="12" w:date="2025-08-29T06:22:43Z"/>
          </w:sdtContent>
        </w:sdt>
      </w:p>
    </w:sdtContent>
  </w:sdt>
  <w:sdt>
    <w:sdtPr>
      <w:id w:val="1319589636"/>
      <w:tag w:val="goog_rdk_3522"/>
    </w:sdtPr>
    <w:sdtContent>
      <w:p w:rsidR="00000000" w:rsidDel="00000000" w:rsidP="00000000" w:rsidRDefault="00000000" w:rsidRPr="00000000" w14:paraId="00000420">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4403536"/>
            <w:tag w:val="goog_rdk_3520"/>
          </w:sdtPr>
          <w:sdtContent>
            <w:ins w:author="Anonymous" w:id="12" w:date="2025-08-29T06:22:43Z"/>
            <w:sdt>
              <w:sdtPr>
                <w:id w:val="712025109"/>
                <w:tag w:val="goog_rdk_3521"/>
              </w:sdtPr>
              <w:sdtContent>
                <w:ins w:author="Anonymous" w:id="12" w:date="2025-08-29T06:22:43Z">
                  <w:r w:rsidDel="00000000" w:rsidR="00000000" w:rsidRPr="00000000">
                    <w:rPr>
                      <w:rtl w:val="0"/>
                    </w:rPr>
                  </w:r>
                </w:ins>
              </w:sdtContent>
            </w:sdt>
            <w:ins w:author="Anonymous" w:id="12" w:date="2025-08-29T06:22:43Z"/>
          </w:sdtContent>
        </w:sdt>
      </w:p>
    </w:sdtContent>
  </w:sdt>
  <w:sdt>
    <w:sdtPr>
      <w:id w:val="1756398109"/>
      <w:tag w:val="goog_rdk_3525"/>
    </w:sdtPr>
    <w:sdtContent>
      <w:p w:rsidR="00000000" w:rsidDel="00000000" w:rsidP="00000000" w:rsidRDefault="00000000" w:rsidRPr="00000000" w14:paraId="00000421">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40327721"/>
            <w:tag w:val="goog_rdk_3523"/>
          </w:sdtPr>
          <w:sdtContent>
            <w:ins w:author="Anonymous" w:id="12" w:date="2025-08-29T06:22:43Z"/>
            <w:sdt>
              <w:sdtPr>
                <w:id w:val="1412667895"/>
                <w:tag w:val="goog_rdk_3524"/>
              </w:sdtPr>
              <w:sdtContent>
                <w:ins w:author="Anonymous" w:id="12" w:date="2025-08-29T06:22:43Z">
                  <w:r w:rsidDel="00000000" w:rsidR="00000000" w:rsidRPr="00000000">
                    <w:rPr>
                      <w:rtl w:val="0"/>
                    </w:rPr>
                  </w:r>
                </w:ins>
              </w:sdtContent>
            </w:sdt>
            <w:ins w:author="Anonymous" w:id="12" w:date="2025-08-29T06:22:43Z"/>
          </w:sdtContent>
        </w:sdt>
      </w:p>
    </w:sdtContent>
  </w:sdt>
  <w:sdt>
    <w:sdtPr>
      <w:id w:val="1636994985"/>
      <w:tag w:val="goog_rdk_3528"/>
    </w:sdtPr>
    <w:sdtContent>
      <w:p w:rsidR="00000000" w:rsidDel="00000000" w:rsidP="00000000" w:rsidRDefault="00000000" w:rsidRPr="00000000" w14:paraId="00000422">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11173619"/>
            <w:tag w:val="goog_rdk_3526"/>
          </w:sdtPr>
          <w:sdtContent>
            <w:ins w:author="Anonymous" w:id="12" w:date="2025-08-29T06:22:43Z"/>
            <w:sdt>
              <w:sdtPr>
                <w:id w:val="-2061859807"/>
                <w:tag w:val="goog_rdk_3527"/>
              </w:sdtPr>
              <w:sdtContent>
                <w:ins w:author="Anonymous" w:id="12" w:date="2025-08-29T06:22:43Z">
                  <w:r w:rsidDel="00000000" w:rsidR="00000000" w:rsidRPr="00000000">
                    <w:rPr>
                      <w:rtl w:val="0"/>
                    </w:rPr>
                  </w:r>
                </w:ins>
              </w:sdtContent>
            </w:sdt>
            <w:ins w:author="Anonymous" w:id="12" w:date="2025-08-29T06:22:43Z"/>
          </w:sdtContent>
        </w:sdt>
      </w:p>
    </w:sdtContent>
  </w:sdt>
  <w:sdt>
    <w:sdtPr>
      <w:id w:val="-1519890194"/>
      <w:tag w:val="goog_rdk_3531"/>
    </w:sdtPr>
    <w:sdtContent>
      <w:p w:rsidR="00000000" w:rsidDel="00000000" w:rsidP="00000000" w:rsidRDefault="00000000" w:rsidRPr="00000000" w14:paraId="00000423">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52253736"/>
            <w:tag w:val="goog_rdk_3529"/>
          </w:sdtPr>
          <w:sdtContent>
            <w:ins w:author="Anonymous" w:id="12" w:date="2025-08-29T06:22:43Z"/>
            <w:sdt>
              <w:sdtPr>
                <w:id w:val="-2064876862"/>
                <w:tag w:val="goog_rdk_3530"/>
              </w:sdtPr>
              <w:sdtContent>
                <w:ins w:author="Anonymous" w:id="12" w:date="2025-08-29T06:22:43Z">
                  <w:r w:rsidDel="00000000" w:rsidR="00000000" w:rsidRPr="00000000">
                    <w:rPr>
                      <w:rtl w:val="0"/>
                    </w:rPr>
                  </w:r>
                </w:ins>
              </w:sdtContent>
            </w:sdt>
            <w:ins w:author="Anonymous" w:id="12" w:date="2025-08-29T06:22:43Z"/>
          </w:sdtContent>
        </w:sdt>
      </w:p>
    </w:sdtContent>
  </w:sdt>
  <w:sdt>
    <w:sdtPr>
      <w:id w:val="-377045717"/>
      <w:tag w:val="goog_rdk_3534"/>
    </w:sdtPr>
    <w:sdtContent>
      <w:p w:rsidR="00000000" w:rsidDel="00000000" w:rsidP="00000000" w:rsidRDefault="00000000" w:rsidRPr="00000000" w14:paraId="00000424">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99172956"/>
            <w:tag w:val="goog_rdk_3532"/>
          </w:sdtPr>
          <w:sdtContent>
            <w:ins w:author="Anonymous" w:id="12" w:date="2025-08-29T06:22:43Z"/>
            <w:sdt>
              <w:sdtPr>
                <w:id w:val="-841264828"/>
                <w:tag w:val="goog_rdk_3533"/>
              </w:sdtPr>
              <w:sdtContent>
                <w:ins w:author="Anonymous" w:id="12" w:date="2025-08-29T06:22:43Z">
                  <w:r w:rsidDel="00000000" w:rsidR="00000000" w:rsidRPr="00000000">
                    <w:rPr>
                      <w:rtl w:val="0"/>
                    </w:rPr>
                  </w:r>
                </w:ins>
              </w:sdtContent>
            </w:sdt>
            <w:ins w:author="Anonymous" w:id="12" w:date="2025-08-29T06:22:43Z"/>
          </w:sdtContent>
        </w:sdt>
      </w:p>
    </w:sdtContent>
  </w:sdt>
  <w:sdt>
    <w:sdtPr>
      <w:id w:val="950861452"/>
      <w:tag w:val="goog_rdk_3537"/>
    </w:sdtPr>
    <w:sdtContent>
      <w:p w:rsidR="00000000" w:rsidDel="00000000" w:rsidP="00000000" w:rsidRDefault="00000000" w:rsidRPr="00000000" w14:paraId="00000425">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97226569"/>
            <w:tag w:val="goog_rdk_3535"/>
          </w:sdtPr>
          <w:sdtContent>
            <w:ins w:author="Anonymous" w:id="12" w:date="2025-08-29T06:22:43Z"/>
            <w:sdt>
              <w:sdtPr>
                <w:id w:val="-165167740"/>
                <w:tag w:val="goog_rdk_3536"/>
              </w:sdtPr>
              <w:sdtContent>
                <w:ins w:author="Anonymous" w:id="12" w:date="2025-08-29T06:22:43Z">
                  <w:r w:rsidDel="00000000" w:rsidR="00000000" w:rsidRPr="00000000">
                    <w:rPr>
                      <w:rtl w:val="0"/>
                    </w:rPr>
                  </w:r>
                </w:ins>
              </w:sdtContent>
            </w:sdt>
            <w:ins w:author="Anonymous" w:id="12" w:date="2025-08-29T06:22:43Z"/>
          </w:sdtContent>
        </w:sdt>
      </w:p>
    </w:sdtContent>
  </w:sdt>
  <w:sdt>
    <w:sdtPr>
      <w:id w:val="-155725404"/>
      <w:tag w:val="goog_rdk_3540"/>
    </w:sdtPr>
    <w:sdtContent>
      <w:p w:rsidR="00000000" w:rsidDel="00000000" w:rsidP="00000000" w:rsidRDefault="00000000" w:rsidRPr="00000000" w14:paraId="00000426">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91644344"/>
            <w:tag w:val="goog_rdk_3538"/>
          </w:sdtPr>
          <w:sdtContent>
            <w:ins w:author="Anonymous" w:id="12" w:date="2025-08-29T06:22:43Z"/>
            <w:sdt>
              <w:sdtPr>
                <w:id w:val="1387515284"/>
                <w:tag w:val="goog_rdk_3539"/>
              </w:sdtPr>
              <w:sdtContent>
                <w:ins w:author="Anonymous" w:id="12" w:date="2025-08-29T06:22:43Z">
                  <w:r w:rsidDel="00000000" w:rsidR="00000000" w:rsidRPr="00000000">
                    <w:rPr>
                      <w:rtl w:val="0"/>
                    </w:rPr>
                  </w:r>
                </w:ins>
              </w:sdtContent>
            </w:sdt>
            <w:ins w:author="Anonymous" w:id="12" w:date="2025-08-29T06:22:43Z"/>
          </w:sdtContent>
        </w:sdt>
      </w:p>
    </w:sdtContent>
  </w:sdt>
  <w:sdt>
    <w:sdtPr>
      <w:id w:val="-353225907"/>
      <w:tag w:val="goog_rdk_3543"/>
    </w:sdtPr>
    <w:sdtContent>
      <w:p w:rsidR="00000000" w:rsidDel="00000000" w:rsidP="00000000" w:rsidRDefault="00000000" w:rsidRPr="00000000" w14:paraId="00000427">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3140647"/>
            <w:tag w:val="goog_rdk_3541"/>
          </w:sdtPr>
          <w:sdtContent>
            <w:ins w:author="Anonymous" w:id="12" w:date="2025-08-29T06:22:43Z"/>
            <w:sdt>
              <w:sdtPr>
                <w:id w:val="-2080526377"/>
                <w:tag w:val="goog_rdk_3542"/>
              </w:sdtPr>
              <w:sdtContent>
                <w:ins w:author="Anonymous" w:id="12" w:date="2025-08-29T06:22:43Z">
                  <w:r w:rsidDel="00000000" w:rsidR="00000000" w:rsidRPr="00000000">
                    <w:rPr>
                      <w:rtl w:val="0"/>
                    </w:rPr>
                  </w:r>
                </w:ins>
              </w:sdtContent>
            </w:sdt>
            <w:ins w:author="Anonymous" w:id="12" w:date="2025-08-29T06:22:43Z"/>
          </w:sdtContent>
        </w:sdt>
      </w:p>
    </w:sdtContent>
  </w:sdt>
  <w:sdt>
    <w:sdtPr>
      <w:id w:val="1767727087"/>
      <w:tag w:val="goog_rdk_3546"/>
    </w:sdtPr>
    <w:sdtContent>
      <w:p w:rsidR="00000000" w:rsidDel="00000000" w:rsidP="00000000" w:rsidRDefault="00000000" w:rsidRPr="00000000" w14:paraId="00000428">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38019411"/>
            <w:tag w:val="goog_rdk_3544"/>
          </w:sdtPr>
          <w:sdtContent>
            <w:ins w:author="Anonymous" w:id="12" w:date="2025-08-29T06:22:43Z"/>
            <w:sdt>
              <w:sdtPr>
                <w:id w:val="-1807955999"/>
                <w:tag w:val="goog_rdk_3545"/>
              </w:sdtPr>
              <w:sdtContent>
                <w:ins w:author="Anonymous" w:id="12" w:date="2025-08-29T06:22:43Z">
                  <w:r w:rsidDel="00000000" w:rsidR="00000000" w:rsidRPr="00000000">
                    <w:rPr>
                      <w:rtl w:val="0"/>
                    </w:rPr>
                  </w:r>
                </w:ins>
              </w:sdtContent>
            </w:sdt>
            <w:ins w:author="Anonymous" w:id="12" w:date="2025-08-29T06:22:43Z"/>
          </w:sdtContent>
        </w:sdt>
      </w:p>
    </w:sdtContent>
  </w:sdt>
  <w:sdt>
    <w:sdtPr>
      <w:id w:val="-1534451490"/>
      <w:tag w:val="goog_rdk_3549"/>
    </w:sdtPr>
    <w:sdtContent>
      <w:p w:rsidR="00000000" w:rsidDel="00000000" w:rsidP="00000000" w:rsidRDefault="00000000" w:rsidRPr="00000000" w14:paraId="00000429">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74176941"/>
            <w:tag w:val="goog_rdk_3547"/>
          </w:sdtPr>
          <w:sdtContent>
            <w:ins w:author="Anonymous" w:id="12" w:date="2025-08-29T06:22:43Z"/>
            <w:sdt>
              <w:sdtPr>
                <w:id w:val="-1432676901"/>
                <w:tag w:val="goog_rdk_3548"/>
              </w:sdtPr>
              <w:sdtContent>
                <w:ins w:author="Anonymous" w:id="12" w:date="2025-08-29T06:22:43Z">
                  <w:r w:rsidDel="00000000" w:rsidR="00000000" w:rsidRPr="00000000">
                    <w:rPr>
                      <w:rtl w:val="0"/>
                    </w:rPr>
                  </w:r>
                </w:ins>
              </w:sdtContent>
            </w:sdt>
            <w:ins w:author="Anonymous" w:id="12" w:date="2025-08-29T06:22:43Z"/>
          </w:sdtContent>
        </w:sdt>
      </w:p>
    </w:sdtContent>
  </w:sdt>
  <w:sdt>
    <w:sdtPr>
      <w:id w:val="182283303"/>
      <w:tag w:val="goog_rdk_3552"/>
    </w:sdtPr>
    <w:sdtContent>
      <w:p w:rsidR="00000000" w:rsidDel="00000000" w:rsidP="00000000" w:rsidRDefault="00000000" w:rsidRPr="00000000" w14:paraId="0000042A">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19349800"/>
            <w:tag w:val="goog_rdk_3550"/>
          </w:sdtPr>
          <w:sdtContent>
            <w:ins w:author="Anonymous" w:id="12" w:date="2025-08-29T06:22:43Z"/>
            <w:sdt>
              <w:sdtPr>
                <w:id w:val="482667697"/>
                <w:tag w:val="goog_rdk_3551"/>
              </w:sdtPr>
              <w:sdtContent>
                <w:ins w:author="Anonymous" w:id="12" w:date="2025-08-29T06:22:43Z">
                  <w:r w:rsidDel="00000000" w:rsidR="00000000" w:rsidRPr="00000000">
                    <w:rPr>
                      <w:rtl w:val="0"/>
                    </w:rPr>
                  </w:r>
                </w:ins>
              </w:sdtContent>
            </w:sdt>
            <w:ins w:author="Anonymous" w:id="12" w:date="2025-08-29T06:22:43Z"/>
          </w:sdtContent>
        </w:sdt>
      </w:p>
    </w:sdtContent>
  </w:sdt>
  <w:sdt>
    <w:sdtPr>
      <w:id w:val="1398428052"/>
      <w:tag w:val="goog_rdk_3555"/>
    </w:sdtPr>
    <w:sdtContent>
      <w:p w:rsidR="00000000" w:rsidDel="00000000" w:rsidP="00000000" w:rsidRDefault="00000000" w:rsidRPr="00000000" w14:paraId="0000042B">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73495581"/>
            <w:tag w:val="goog_rdk_3553"/>
          </w:sdtPr>
          <w:sdtContent>
            <w:ins w:author="Anonymous" w:id="12" w:date="2025-08-29T06:22:43Z"/>
            <w:sdt>
              <w:sdtPr>
                <w:id w:val="-716638126"/>
                <w:tag w:val="goog_rdk_3554"/>
              </w:sdtPr>
              <w:sdtContent>
                <w:ins w:author="Anonymous" w:id="12" w:date="2025-08-29T06:22:43Z">
                  <w:r w:rsidDel="00000000" w:rsidR="00000000" w:rsidRPr="00000000">
                    <w:rPr>
                      <w:rtl w:val="0"/>
                    </w:rPr>
                  </w:r>
                </w:ins>
              </w:sdtContent>
            </w:sdt>
            <w:ins w:author="Anonymous" w:id="12" w:date="2025-08-29T06:22:43Z"/>
          </w:sdtContent>
        </w:sdt>
      </w:p>
    </w:sdtContent>
  </w:sdt>
  <w:sdt>
    <w:sdtPr>
      <w:id w:val="-2025112747"/>
      <w:tag w:val="goog_rdk_3558"/>
    </w:sdtPr>
    <w:sdtContent>
      <w:p w:rsidR="00000000" w:rsidDel="00000000" w:rsidP="00000000" w:rsidRDefault="00000000" w:rsidRPr="00000000" w14:paraId="0000042C">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76955403"/>
            <w:tag w:val="goog_rdk_3556"/>
          </w:sdtPr>
          <w:sdtContent>
            <w:ins w:author="Anonymous" w:id="12" w:date="2025-08-29T06:22:43Z"/>
            <w:sdt>
              <w:sdtPr>
                <w:id w:val="-1702718145"/>
                <w:tag w:val="goog_rdk_3557"/>
              </w:sdtPr>
              <w:sdtContent>
                <w:ins w:author="Anonymous" w:id="12" w:date="2025-08-29T06:22:43Z">
                  <w:r w:rsidDel="00000000" w:rsidR="00000000" w:rsidRPr="00000000">
                    <w:rPr>
                      <w:rtl w:val="0"/>
                    </w:rPr>
                  </w:r>
                </w:ins>
              </w:sdtContent>
            </w:sdt>
            <w:ins w:author="Anonymous" w:id="12" w:date="2025-08-29T06:22:43Z"/>
          </w:sdtContent>
        </w:sdt>
      </w:p>
    </w:sdtContent>
  </w:sdt>
  <w:sdt>
    <w:sdtPr>
      <w:id w:val="-412845577"/>
      <w:tag w:val="goog_rdk_3561"/>
    </w:sdtPr>
    <w:sdtContent>
      <w:p w:rsidR="00000000" w:rsidDel="00000000" w:rsidP="00000000" w:rsidRDefault="00000000" w:rsidRPr="00000000" w14:paraId="0000042D">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19372809"/>
            <w:tag w:val="goog_rdk_3559"/>
          </w:sdtPr>
          <w:sdtContent>
            <w:ins w:author="Anonymous" w:id="12" w:date="2025-08-29T06:22:43Z"/>
            <w:sdt>
              <w:sdtPr>
                <w:id w:val="-1089964709"/>
                <w:tag w:val="goog_rdk_3560"/>
              </w:sdtPr>
              <w:sdtContent>
                <w:ins w:author="Anonymous" w:id="12" w:date="2025-08-29T06:22:43Z">
                  <w:r w:rsidDel="00000000" w:rsidR="00000000" w:rsidRPr="00000000">
                    <w:rPr>
                      <w:rtl w:val="0"/>
                    </w:rPr>
                  </w:r>
                </w:ins>
              </w:sdtContent>
            </w:sdt>
            <w:ins w:author="Anonymous" w:id="12" w:date="2025-08-29T06:22:43Z"/>
          </w:sdtContent>
        </w:sdt>
      </w:p>
    </w:sdtContent>
  </w:sdt>
  <w:sdt>
    <w:sdtPr>
      <w:id w:val="70919309"/>
      <w:tag w:val="goog_rdk_3564"/>
    </w:sdtPr>
    <w:sdtContent>
      <w:p w:rsidR="00000000" w:rsidDel="00000000" w:rsidP="00000000" w:rsidRDefault="00000000" w:rsidRPr="00000000" w14:paraId="0000042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4507829"/>
            <w:tag w:val="goog_rdk_3562"/>
          </w:sdtPr>
          <w:sdtContent>
            <w:ins w:author="Anonymous" w:id="12" w:date="2025-08-29T06:22:43Z"/>
            <w:sdt>
              <w:sdtPr>
                <w:id w:val="702126186"/>
                <w:tag w:val="goog_rdk_3563"/>
              </w:sdtPr>
              <w:sdtContent>
                <w:ins w:author="Anonymous" w:id="12" w:date="2025-08-29T06:22:43Z">
                  <w:r w:rsidDel="00000000" w:rsidR="00000000" w:rsidRPr="00000000">
                    <w:rPr>
                      <w:rtl w:val="0"/>
                    </w:rPr>
                  </w:r>
                </w:ins>
              </w:sdtContent>
            </w:sdt>
            <w:ins w:author="Anonymous" w:id="12" w:date="2025-08-29T06:22:43Z"/>
          </w:sdtContent>
        </w:sdt>
      </w:p>
    </w:sdtContent>
  </w:sdt>
  <w:sdt>
    <w:sdtPr>
      <w:id w:val="-1021098255"/>
      <w:tag w:val="goog_rdk_3567"/>
    </w:sdtPr>
    <w:sdtContent>
      <w:p w:rsidR="00000000" w:rsidDel="00000000" w:rsidP="00000000" w:rsidRDefault="00000000" w:rsidRPr="00000000" w14:paraId="0000042F">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4150228"/>
            <w:tag w:val="goog_rdk_3565"/>
          </w:sdtPr>
          <w:sdtContent>
            <w:ins w:author="Anonymous" w:id="12" w:date="2025-08-29T06:22:43Z"/>
            <w:sdt>
              <w:sdtPr>
                <w:id w:val="1908576388"/>
                <w:tag w:val="goog_rdk_3566"/>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2: NLP Model Integration for Drug Extraction and Interaction Understanding</w:t>
                  </w:r>
                </w:ins>
              </w:sdtContent>
            </w:sdt>
            <w:ins w:author="Anonymous" w:id="12" w:date="2025-08-29T06:22:43Z"/>
          </w:sdtContent>
        </w:sdt>
      </w:p>
    </w:sdtContent>
  </w:sdt>
  <w:sdt>
    <w:sdtPr>
      <w:id w:val="479881478"/>
      <w:tag w:val="goog_rdk_3571"/>
    </w:sdtPr>
    <w:sdtContent>
      <w:p w:rsidR="00000000" w:rsidDel="00000000" w:rsidP="00000000" w:rsidRDefault="00000000" w:rsidRPr="00000000" w14:paraId="00000430">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57152499"/>
            <w:tag w:val="goog_rdk_3568"/>
          </w:sdtPr>
          <w:sdtContent>
            <w:ins w:author="Anonymous" w:id="12" w:date="2025-08-29T06:22:43Z"/>
            <w:sdt>
              <w:sdtPr>
                <w:id w:val="-55240070"/>
                <w:tag w:val="goog_rdk_356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combined NLP pipeline—leveraging Hugging Face’s domain-specific NER model and IBM Watson’s advanced semantic analysis—enabled our system to precisely extract and interpret critical drug interaction information, forming a foundation for safer medical prescriptions.</w:t>
                  </w:r>
                </w:ins>
              </w:sdtContent>
            </w:sdt>
            <w:ins w:author="Anonymous" w:id="12" w:date="2025-08-29T06:22:43Z">
              <w:sdt>
                <w:sdtPr>
                  <w:id w:val="-721520493"/>
                  <w:tag w:val="goog_rdk_3570"/>
                </w:sdtPr>
                <w:sdtContent>
                  <w:r w:rsidDel="00000000" w:rsidR="00000000" w:rsidRPr="00000000">
                    <w:rPr>
                      <w:rtl w:val="0"/>
                    </w:rPr>
                  </w:r>
                </w:sdtContent>
              </w:sdt>
            </w:ins>
          </w:sdtContent>
        </w:sdt>
      </w:p>
    </w:sdtContent>
  </w:sdt>
  <w:sdt>
    <w:sdtPr>
      <w:id w:val="-873112458"/>
      <w:tag w:val="goog_rdk_3575"/>
    </w:sdtPr>
    <w:sdtContent>
      <w:p w:rsidR="00000000" w:rsidDel="00000000" w:rsidP="00000000" w:rsidRDefault="00000000" w:rsidRPr="00000000" w14:paraId="00000431">
        <w:pPr>
          <w:tabs>
            <w:tab w:val="center" w:leader="none" w:pos="4513"/>
            <w:tab w:val="right" w:leader="none" w:pos="9026"/>
          </w:tabs>
          <w:spacing w:after="280" w:before="280" w:line="240" w:lineRule="auto"/>
          <w:jc w:val="both"/>
          <w:rPr>
            <w:ins w:author="Anonymous" w:id="12" w:date="2025-08-29T06:22:43Z"/>
            <w:rFonts w:ascii="Cambria" w:cs="Cambria" w:eastAsia="Cambria" w:hAnsi="Cambria"/>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24613028"/>
            <w:tag w:val="goog_rdk_3572"/>
          </w:sdtPr>
          <w:sdtContent>
            <w:ins w:author="Anonymous" w:id="12" w:date="2025-08-29T06:22:43Z"/>
            <w:sdt>
              <w:sdtPr>
                <w:id w:val="-1867837095"/>
                <w:tag w:val="goog_rdk_3573"/>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2.1: </w:t>
                  </w:r>
                </w:ins>
              </w:sdtContent>
            </w:sdt>
            <w:ins w:author="Anonymous" w:id="12" w:date="2025-08-29T06:22:43Z">
              <w:sdt>
                <w:sdtPr>
                  <w:id w:val="1018900168"/>
                  <w:tag w:val="goog_rdk_3574"/>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Named Entity Recognition (NER) with Hugging Face Medical NER Model</w:t>
                  </w:r>
                </w:sdtContent>
              </w:sdt>
            </w:ins>
          </w:sdtContent>
        </w:sdt>
      </w:p>
    </w:sdtContent>
  </w:sdt>
  <w:sdt>
    <w:sdtPr>
      <w:id w:val="218055085"/>
      <w:tag w:val="goog_rdk_3580"/>
    </w:sdtPr>
    <w:sdtContent>
      <w:p w:rsidR="00000000" w:rsidDel="00000000" w:rsidP="00000000" w:rsidRDefault="00000000" w:rsidRPr="00000000" w14:paraId="00000432">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92792093"/>
            <w:tag w:val="goog_rdk_3576"/>
          </w:sdtPr>
          <w:sdtContent>
            <w:ins w:author="Anonymous" w:id="12" w:date="2025-08-29T06:22:43Z"/>
            <w:sdt>
              <w:sdtPr>
                <w:id w:val="-207235806"/>
                <w:tag w:val="goog_rdk_357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accurately extract drug names and their dosages from medical texts, we leveraged the </w:t>
                  </w:r>
                </w:ins>
              </w:sdtContent>
            </w:sdt>
            <w:ins w:author="Anonymous" w:id="12" w:date="2025-08-29T06:22:43Z">
              <w:sdt>
                <w:sdtPr>
                  <w:id w:val="1593612539"/>
                  <w:tag w:val="goog_rdk_357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samant/medical-ner</w:t>
                  </w:r>
                </w:sdtContent>
              </w:sdt>
              <w:sdt>
                <w:sdtPr>
                  <w:id w:val="-579008256"/>
                  <w:tag w:val="goog_rdk_357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model available on Hugging Face. This model is specifically trained on medical datasets to identify entities such as drug names, dosages, and other related medical terms with high precision.</w:t>
                  </w:r>
                </w:sdtContent>
              </w:sdt>
            </w:ins>
          </w:sdtContent>
        </w:sdt>
      </w:p>
    </w:sdtContent>
  </w:sdt>
  <w:sdt>
    <w:sdtPr>
      <w:id w:val="-2135890027"/>
      <w:tag w:val="goog_rdk_3584"/>
    </w:sdtPr>
    <w:sdtContent>
      <w:p w:rsidR="00000000" w:rsidDel="00000000" w:rsidP="00000000" w:rsidRDefault="00000000" w:rsidRPr="00000000" w14:paraId="00000433">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24399156"/>
            <w:tag w:val="goog_rdk_3581"/>
          </w:sdtPr>
          <w:sdtContent>
            <w:ins w:author="Anonymous" w:id="12" w:date="2025-08-29T06:22:43Z"/>
            <w:sdt>
              <w:sdtPr>
                <w:id w:val="-1074688758"/>
                <w:tag w:val="goog_rdk_3582"/>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Registration and Access:</w:t>
                  </w:r>
                </w:ins>
              </w:sdtContent>
            </w:sdt>
            <w:ins w:author="Anonymous" w:id="12" w:date="2025-08-29T06:22:43Z">
              <w:sdt>
                <w:sdtPr>
                  <w:id w:val="45161533"/>
                  <w:tag w:val="goog_rdk_3583"/>
                </w:sdtPr>
                <w:sdtContent>
                  <w:r w:rsidDel="00000000" w:rsidR="00000000" w:rsidRPr="00000000">
                    <w:rPr>
                      <w:rtl w:val="0"/>
                    </w:rPr>
                  </w:r>
                </w:sdtContent>
              </w:sdt>
            </w:ins>
          </w:sdtContent>
        </w:sdt>
      </w:p>
    </w:sdtContent>
  </w:sdt>
  <w:sdt>
    <w:sdtPr>
      <w:id w:val="-21795901"/>
      <w:tag w:val="goog_rdk_3590"/>
    </w:sdtPr>
    <w:sdtContent>
      <w:p w:rsidR="00000000" w:rsidDel="00000000" w:rsidP="00000000" w:rsidRDefault="00000000" w:rsidRPr="00000000" w14:paraId="00000434">
        <w:pPr>
          <w:numPr>
            <w:ilvl w:val="0"/>
            <w:numId w:val="19"/>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650641076"/>
            <w:tag w:val="goog_rdk_3585"/>
          </w:sdtPr>
          <w:sdtContent>
            <w:ins w:author="Anonymous" w:id="12" w:date="2025-08-29T06:22:43Z"/>
            <w:sdt>
              <w:sdtPr>
                <w:id w:val="402125062"/>
                <w:tag w:val="goog_rdk_358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created a free account on </w:t>
                  </w:r>
                </w:ins>
              </w:sdtContent>
            </w:sdt>
            <w:ins w:author="Anonymous" w:id="12" w:date="2025-08-29T06:22:43Z"/>
          </w:sdtContent>
        </w:sdt>
        <w:sdt>
          <w:sdtPr>
            <w:id w:val="-917899182"/>
            <w:tag w:val="goog_rdk_3587"/>
          </w:sdtPr>
          <w:sdtContent>
            <w:ins w:author="Anonymous" w:id="12" w:date="2025-08-29T06:22:43Z">
              <w:r w:rsidDel="00000000" w:rsidR="00000000" w:rsidRPr="00000000">
                <w:fldChar w:fldCharType="begin"/>
              </w:r>
              <w:r w:rsidDel="00000000" w:rsidR="00000000" w:rsidRPr="00000000">
                <w:instrText xml:space="preserve">HYPERLINK "https://huggingface.co/"</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Hugging Face</w:t>
              </w:r>
              <w:r w:rsidDel="00000000" w:rsidR="00000000" w:rsidRPr="00000000">
                <w:fldChar w:fldCharType="end"/>
              </w:r>
            </w:ins>
          </w:sdtContent>
        </w:sdt>
        <w:sdt>
          <w:sdtPr>
            <w:id w:val="1416254680"/>
            <w:tag w:val="goog_rdk_3588"/>
          </w:sdtPr>
          <w:sdtContent>
            <w:ins w:author="Anonymous" w:id="12" w:date="2025-08-29T06:22:43Z"/>
            <w:sdt>
              <w:sdtPr>
                <w:id w:val="-1123182590"/>
                <w:tag w:val="goog_rdk_358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access their model hub and APIs.</w:t>
                  </w:r>
                </w:ins>
              </w:sdtContent>
            </w:sdt>
            <w:ins w:author="Anonymous" w:id="12" w:date="2025-08-29T06:22:43Z"/>
          </w:sdtContent>
        </w:sdt>
      </w:p>
    </w:sdtContent>
  </w:sdt>
  <w:sdt>
    <w:sdtPr>
      <w:id w:val="-987101897"/>
      <w:tag w:val="goog_rdk_3593"/>
    </w:sdtPr>
    <w:sdtContent>
      <w:p w:rsidR="00000000" w:rsidDel="00000000" w:rsidP="00000000" w:rsidRDefault="00000000" w:rsidRPr="00000000" w14:paraId="00000435">
        <w:pPr>
          <w:numPr>
            <w:ilvl w:val="0"/>
            <w:numId w:val="19"/>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506423937"/>
            <w:tag w:val="goog_rdk_3591"/>
          </w:sdtPr>
          <w:sdtContent>
            <w:ins w:author="Anonymous" w:id="12" w:date="2025-08-29T06:22:43Z"/>
            <w:sdt>
              <w:sdtPr>
                <w:id w:val="-647805379"/>
                <w:tag w:val="goog_rdk_359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account setup, we generated an API key from the user settings for authenticated requests.</w:t>
                  </w:r>
                </w:ins>
              </w:sdtContent>
            </w:sdt>
            <w:ins w:author="Anonymous" w:id="12" w:date="2025-08-29T06:22:43Z"/>
          </w:sdtContent>
        </w:sdt>
      </w:p>
    </w:sdtContent>
  </w:sdt>
  <w:sdt>
    <w:sdtPr>
      <w:id w:val="1944345238"/>
      <w:tag w:val="goog_rdk_3597"/>
    </w:sdtPr>
    <w:sdtContent>
      <w:p w:rsidR="00000000" w:rsidDel="00000000" w:rsidP="00000000" w:rsidRDefault="00000000" w:rsidRPr="00000000" w14:paraId="00000436">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1373351"/>
            <w:tag w:val="goog_rdk_3594"/>
          </w:sdtPr>
          <w:sdtContent>
            <w:ins w:author="Anonymous" w:id="12" w:date="2025-08-29T06:22:43Z"/>
            <w:sdt>
              <w:sdtPr>
                <w:id w:val="1097070258"/>
                <w:tag w:val="goog_rdk_3595"/>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Model Details:</w:t>
                  </w:r>
                </w:ins>
              </w:sdtContent>
            </w:sdt>
            <w:ins w:author="Anonymous" w:id="12" w:date="2025-08-29T06:22:43Z">
              <w:sdt>
                <w:sdtPr>
                  <w:id w:val="868790317"/>
                  <w:tag w:val="goog_rdk_3596"/>
                </w:sdtPr>
                <w:sdtContent>
                  <w:r w:rsidDel="00000000" w:rsidR="00000000" w:rsidRPr="00000000">
                    <w:rPr>
                      <w:rtl w:val="0"/>
                    </w:rPr>
                  </w:r>
                </w:sdtContent>
              </w:sdt>
            </w:ins>
          </w:sdtContent>
        </w:sdt>
      </w:p>
    </w:sdtContent>
  </w:sdt>
  <w:sdt>
    <w:sdtPr>
      <w:id w:val="-1681943988"/>
      <w:tag w:val="goog_rdk_3600"/>
    </w:sdtPr>
    <w:sdtContent>
      <w:p w:rsidR="00000000" w:rsidDel="00000000" w:rsidP="00000000" w:rsidRDefault="00000000" w:rsidRPr="00000000" w14:paraId="00000437">
        <w:pPr>
          <w:numPr>
            <w:ilvl w:val="0"/>
            <w:numId w:val="20"/>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716643653"/>
            <w:tag w:val="goog_rdk_3598"/>
          </w:sdtPr>
          <w:sdtContent>
            <w:ins w:author="Anonymous" w:id="12" w:date="2025-08-29T06:22:43Z"/>
            <w:sdt>
              <w:sdtPr>
                <w:id w:val="-283324895"/>
                <w:tag w:val="goog_rdk_35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Model Link: samant/medical-ner</w:t>
                  </w:r>
                </w:ins>
              </w:sdtContent>
            </w:sdt>
            <w:ins w:author="Anonymous" w:id="12" w:date="2025-08-29T06:22:43Z"/>
          </w:sdtContent>
        </w:sdt>
      </w:p>
    </w:sdtContent>
  </w:sdt>
  <w:sdt>
    <w:sdtPr>
      <w:id w:val="1014981481"/>
      <w:tag w:val="goog_rdk_3603"/>
    </w:sdtPr>
    <w:sdtContent>
      <w:p w:rsidR="00000000" w:rsidDel="00000000" w:rsidP="00000000" w:rsidRDefault="00000000" w:rsidRPr="00000000" w14:paraId="00000438">
        <w:pPr>
          <w:numPr>
            <w:ilvl w:val="0"/>
            <w:numId w:val="20"/>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082359540"/>
            <w:tag w:val="goog_rdk_3601"/>
          </w:sdtPr>
          <w:sdtContent>
            <w:ins w:author="Anonymous" w:id="12" w:date="2025-08-29T06:22:43Z"/>
            <w:sdt>
              <w:sdtPr>
                <w:id w:val="-1977954714"/>
                <w:tag w:val="goog_rdk_360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Capabilities: Extracts drug entities along with dosage information from unstructured clinical or medical text.</w:t>
                  </w:r>
                </w:ins>
              </w:sdtContent>
            </w:sdt>
            <w:ins w:author="Anonymous" w:id="12" w:date="2025-08-29T06:22:43Z"/>
          </w:sdtContent>
        </w:sdt>
      </w:p>
    </w:sdtContent>
  </w:sdt>
  <w:sdt>
    <w:sdtPr>
      <w:id w:val="1824954312"/>
      <w:tag w:val="goog_rdk_3606"/>
    </w:sdtPr>
    <w:sdtContent>
      <w:p w:rsidR="00000000" w:rsidDel="00000000" w:rsidP="00000000" w:rsidRDefault="00000000" w:rsidRPr="00000000" w14:paraId="00000439">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45935638"/>
            <w:tag w:val="goog_rdk_3604"/>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933700"/>
                    <wp:effectExtent b="0" l="0" r="0" t="0"/>
                    <wp:docPr id="206267978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933700"/>
                            </a:xfrm>
                            <a:prstGeom prst="rect"/>
                            <a:ln/>
                          </pic:spPr>
                        </pic:pic>
                      </a:graphicData>
                    </a:graphic>
                  </wp:inline>
                </w:drawing>
              </w:r>
            </w:ins>
            <w:sdt>
              <w:sdtPr>
                <w:id w:val="-200411880"/>
                <w:tag w:val="goog_rdk_3605"/>
              </w:sdtPr>
              <w:sdtContent>
                <w:ins w:author="Anonymous" w:id="12" w:date="2025-08-29T06:22:43Z">
                  <w:r w:rsidDel="00000000" w:rsidR="00000000" w:rsidRPr="00000000">
                    <w:rPr>
                      <w:rtl w:val="0"/>
                    </w:rPr>
                  </w:r>
                </w:ins>
              </w:sdtContent>
            </w:sdt>
            <w:ins w:author="Anonymous" w:id="12" w:date="2025-08-29T06:22:43Z"/>
          </w:sdtContent>
        </w:sdt>
      </w:p>
    </w:sdtContent>
  </w:sdt>
  <w:sdt>
    <w:sdtPr>
      <w:id w:val="359343869"/>
      <w:tag w:val="goog_rdk_3610"/>
    </w:sdtPr>
    <w:sdtContent>
      <w:p w:rsidR="00000000" w:rsidDel="00000000" w:rsidP="00000000" w:rsidRDefault="00000000" w:rsidRPr="00000000" w14:paraId="0000043A">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38567348"/>
            <w:tag w:val="goog_rdk_3607"/>
          </w:sdtPr>
          <w:sdtContent>
            <w:ins w:author="Anonymous" w:id="12" w:date="2025-08-29T06:22:43Z"/>
            <w:sdt>
              <w:sdtPr>
                <w:id w:val="-2036722714"/>
                <w:tag w:val="goog_rdk_3608"/>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Integration:</w:t>
                  </w:r>
                </w:ins>
              </w:sdtContent>
            </w:sdt>
            <w:ins w:author="Anonymous" w:id="12" w:date="2025-08-29T06:22:43Z">
              <w:sdt>
                <w:sdtPr>
                  <w:id w:val="736840335"/>
                  <w:tag w:val="goog_rdk_3609"/>
                </w:sdtPr>
                <w:sdtContent>
                  <w:r w:rsidDel="00000000" w:rsidR="00000000" w:rsidRPr="00000000">
                    <w:rPr>
                      <w:rtl w:val="0"/>
                    </w:rPr>
                  </w:r>
                </w:sdtContent>
              </w:sdt>
            </w:ins>
          </w:sdtContent>
        </w:sdt>
      </w:p>
    </w:sdtContent>
  </w:sdt>
  <w:sdt>
    <w:sdtPr>
      <w:id w:val="-1986127812"/>
      <w:tag w:val="goog_rdk_3613"/>
    </w:sdtPr>
    <w:sdtContent>
      <w:p w:rsidR="00000000" w:rsidDel="00000000" w:rsidP="00000000" w:rsidRDefault="00000000" w:rsidRPr="00000000" w14:paraId="0000043B">
        <w:pPr>
          <w:numPr>
            <w:ilvl w:val="0"/>
            <w:numId w:val="21"/>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631311112"/>
            <w:tag w:val="goog_rdk_3611"/>
          </w:sdtPr>
          <w:sdtContent>
            <w:ins w:author="Anonymous" w:id="12" w:date="2025-08-29T06:22:43Z"/>
            <w:sdt>
              <w:sdtPr>
                <w:id w:val="-783707905"/>
                <w:tag w:val="goog_rdk_36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Using the Hugging Face Inference API, our backend sends input medical texts containing drug interaction information to the model endpoint.</w:t>
                  </w:r>
                </w:ins>
              </w:sdtContent>
            </w:sdt>
            <w:ins w:author="Anonymous" w:id="12" w:date="2025-08-29T06:22:43Z"/>
          </w:sdtContent>
        </w:sdt>
      </w:p>
    </w:sdtContent>
  </w:sdt>
  <w:sdt>
    <w:sdtPr>
      <w:id w:val="586433498"/>
      <w:tag w:val="goog_rdk_3616"/>
    </w:sdtPr>
    <w:sdtContent>
      <w:p w:rsidR="00000000" w:rsidDel="00000000" w:rsidP="00000000" w:rsidRDefault="00000000" w:rsidRPr="00000000" w14:paraId="0000043C">
        <w:pPr>
          <w:numPr>
            <w:ilvl w:val="0"/>
            <w:numId w:val="21"/>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664262250"/>
            <w:tag w:val="goog_rdk_3614"/>
          </w:sdtPr>
          <w:sdtContent>
            <w:ins w:author="Anonymous" w:id="12" w:date="2025-08-29T06:22:43Z"/>
            <w:sdt>
              <w:sdtPr>
                <w:id w:val="-180132173"/>
                <w:tag w:val="goog_rdk_361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model returns structured annotations identifying drug names and dosages, which are then used to enrich our dataset and support further analysis.</w:t>
                  </w:r>
                </w:ins>
              </w:sdtContent>
            </w:sdt>
            <w:ins w:author="Anonymous" w:id="12" w:date="2025-08-29T06:22:43Z"/>
          </w:sdtContent>
        </w:sdt>
      </w:p>
    </w:sdtContent>
  </w:sdt>
  <w:sdt>
    <w:sdtPr>
      <w:id w:val="-2081744041"/>
      <w:tag w:val="goog_rdk_3620"/>
    </w:sdtPr>
    <w:sdtContent>
      <w:p w:rsidR="00000000" w:rsidDel="00000000" w:rsidP="00000000" w:rsidRDefault="00000000" w:rsidRPr="00000000" w14:paraId="0000043D">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122957"/>
            <w:tag w:val="goog_rdk_3617"/>
          </w:sdtPr>
          <w:sdtContent>
            <w:ins w:author="Anonymous" w:id="12" w:date="2025-08-29T06:22:43Z"/>
            <w:sdt>
              <w:sdtPr>
                <w:id w:val="2545002"/>
                <w:tag w:val="goog_rdk_3618"/>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Generate an API Token:</w:t>
                  </w:r>
                </w:ins>
              </w:sdtContent>
            </w:sdt>
            <w:ins w:author="Anonymous" w:id="12" w:date="2025-08-29T06:22:43Z">
              <w:sdt>
                <w:sdtPr>
                  <w:id w:val="702106189"/>
                  <w:tag w:val="goog_rdk_3619"/>
                </w:sdtPr>
                <w:sdtContent>
                  <w:r w:rsidDel="00000000" w:rsidR="00000000" w:rsidRPr="00000000">
                    <w:rPr>
                      <w:rtl w:val="0"/>
                    </w:rPr>
                  </w:r>
                </w:sdtContent>
              </w:sdt>
            </w:ins>
          </w:sdtContent>
        </w:sdt>
      </w:p>
    </w:sdtContent>
  </w:sdt>
  <w:sdt>
    <w:sdtPr>
      <w:id w:val="471111280"/>
      <w:tag w:val="goog_rdk_3625"/>
    </w:sdtPr>
    <w:sdtContent>
      <w:p w:rsidR="00000000" w:rsidDel="00000000" w:rsidP="00000000" w:rsidRDefault="00000000" w:rsidRPr="00000000" w14:paraId="0000043E">
        <w:pPr>
          <w:numPr>
            <w:ilvl w:val="0"/>
            <w:numId w:val="2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021722529"/>
            <w:tag w:val="goog_rdk_3621"/>
          </w:sdtPr>
          <w:sdtContent>
            <w:ins w:author="Anonymous" w:id="12" w:date="2025-08-29T06:22:43Z"/>
            <w:sdt>
              <w:sdtPr>
                <w:id w:val="565647969"/>
                <w:tag w:val="goog_rdk_362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logging in, click on your profile picture at the top right corner and select </w:t>
                  </w:r>
                </w:ins>
              </w:sdtContent>
            </w:sdt>
            <w:ins w:author="Anonymous" w:id="12" w:date="2025-08-29T06:22:43Z">
              <w:sdt>
                <w:sdtPr>
                  <w:id w:val="-429295046"/>
                  <w:tag w:val="goog_rdk_3623"/>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Settings</w:t>
                  </w:r>
                </w:sdtContent>
              </w:sdt>
              <w:sdt>
                <w:sdtPr>
                  <w:id w:val="-577591582"/>
                  <w:tag w:val="goog_rdk_3624"/>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sdtContent>
              </w:sdt>
            </w:ins>
          </w:sdtContent>
        </w:sdt>
      </w:p>
    </w:sdtContent>
  </w:sdt>
  <w:sdt>
    <w:sdtPr>
      <w:id w:val="-713738859"/>
      <w:tag w:val="goog_rdk_3630"/>
    </w:sdtPr>
    <w:sdtContent>
      <w:p w:rsidR="00000000" w:rsidDel="00000000" w:rsidP="00000000" w:rsidRDefault="00000000" w:rsidRPr="00000000" w14:paraId="0000043F">
        <w:pPr>
          <w:numPr>
            <w:ilvl w:val="0"/>
            <w:numId w:val="2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419152117"/>
            <w:tag w:val="goog_rdk_3626"/>
          </w:sdtPr>
          <w:sdtContent>
            <w:ins w:author="Anonymous" w:id="12" w:date="2025-08-29T06:22:43Z"/>
            <w:sdt>
              <w:sdtPr>
                <w:id w:val="1622861571"/>
                <w:tag w:val="goog_rdk_362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 the settings menu, navigate to </w:t>
                  </w:r>
                </w:ins>
              </w:sdtContent>
            </w:sdt>
            <w:ins w:author="Anonymous" w:id="12" w:date="2025-08-29T06:22:43Z">
              <w:sdt>
                <w:sdtPr>
                  <w:id w:val="1954351855"/>
                  <w:tag w:val="goog_rdk_362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Access Tokens</w:t>
                  </w:r>
                </w:sdtContent>
              </w:sdt>
              <w:sdt>
                <w:sdtPr>
                  <w:id w:val="-666620313"/>
                  <w:tag w:val="goog_rdk_362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sdtContent>
              </w:sdt>
            </w:ins>
          </w:sdtContent>
        </w:sdt>
      </w:p>
    </w:sdtContent>
  </w:sdt>
  <w:sdt>
    <w:sdtPr>
      <w:id w:val="243043806"/>
      <w:tag w:val="goog_rdk_3633"/>
    </w:sdtPr>
    <w:sdtContent>
      <w:p w:rsidR="00000000" w:rsidDel="00000000" w:rsidP="00000000" w:rsidRDefault="00000000" w:rsidRPr="00000000" w14:paraId="00000440">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51432222"/>
            <w:tag w:val="goog_rdk_3631"/>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908300"/>
                    <wp:effectExtent b="0" l="0" r="0" t="0"/>
                    <wp:docPr id="206267979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2908300"/>
                            </a:xfrm>
                            <a:prstGeom prst="rect"/>
                            <a:ln/>
                          </pic:spPr>
                        </pic:pic>
                      </a:graphicData>
                    </a:graphic>
                  </wp:inline>
                </w:drawing>
              </w:r>
            </w:ins>
            <w:sdt>
              <w:sdtPr>
                <w:id w:val="1805024266"/>
                <w:tag w:val="goog_rdk_3632"/>
              </w:sdtPr>
              <w:sdtContent>
                <w:ins w:author="Anonymous" w:id="12" w:date="2025-08-29T06:22:43Z">
                  <w:r w:rsidDel="00000000" w:rsidR="00000000" w:rsidRPr="00000000">
                    <w:rPr>
                      <w:rtl w:val="0"/>
                    </w:rPr>
                  </w:r>
                </w:ins>
              </w:sdtContent>
            </w:sdt>
            <w:ins w:author="Anonymous" w:id="12" w:date="2025-08-29T06:22:43Z"/>
          </w:sdtContent>
        </w:sdt>
      </w:p>
    </w:sdtContent>
  </w:sdt>
  <w:sdt>
    <w:sdtPr>
      <w:id w:val="1846326532"/>
      <w:tag w:val="goog_rdk_3642"/>
    </w:sdtPr>
    <w:sdtContent>
      <w:p w:rsidR="00000000" w:rsidDel="00000000" w:rsidP="00000000" w:rsidRDefault="00000000" w:rsidRPr="00000000" w14:paraId="00000441">
        <w:pPr>
          <w:numPr>
            <w:ilvl w:val="0"/>
            <w:numId w:val="2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760022408"/>
            <w:tag w:val="goog_rdk_3634"/>
          </w:sdtPr>
          <w:sdtContent>
            <w:ins w:author="Anonymous" w:id="12" w:date="2025-08-29T06:22:43Z"/>
            <w:sdt>
              <w:sdtPr>
                <w:id w:val="-710318268"/>
                <w:tag w:val="goog_rdk_363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Click </w:t>
                  </w:r>
                </w:ins>
              </w:sdtContent>
            </w:sdt>
            <w:ins w:author="Anonymous" w:id="12" w:date="2025-08-29T06:22:43Z">
              <w:sdt>
                <w:sdtPr>
                  <w:id w:val="-1628657981"/>
                  <w:tag w:val="goog_rdk_3636"/>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New token</w:t>
                  </w:r>
                </w:sdtContent>
              </w:sdt>
              <w:sdt>
                <w:sdtPr>
                  <w:id w:val="-1908123656"/>
                  <w:tag w:val="goog_rdk_3637"/>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provide a name (e.g., medical-ner-app), select the scope (choose </w:t>
                  </w:r>
                </w:sdtContent>
              </w:sdt>
              <w:sdt>
                <w:sdtPr>
                  <w:id w:val="962108157"/>
                  <w:tag w:val="goog_rdk_363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Read</w:t>
                  </w:r>
                </w:sdtContent>
              </w:sdt>
              <w:sdt>
                <w:sdtPr>
                  <w:id w:val="-1047980177"/>
                  <w:tag w:val="goog_rdk_363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for inference access), and click </w:t>
                  </w:r>
                </w:sdtContent>
              </w:sdt>
              <w:sdt>
                <w:sdtPr>
                  <w:id w:val="859218820"/>
                  <w:tag w:val="goog_rdk_3640"/>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Generate</w:t>
                  </w:r>
                </w:sdtContent>
              </w:sdt>
              <w:sdt>
                <w:sdtPr>
                  <w:id w:val="-1037696356"/>
                  <w:tag w:val="goog_rdk_3641"/>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sdtContent>
              </w:sdt>
            </w:ins>
          </w:sdtContent>
        </w:sdt>
      </w:p>
    </w:sdtContent>
  </w:sdt>
  <w:sdt>
    <w:sdtPr>
      <w:id w:val="-619118937"/>
      <w:tag w:val="goog_rdk_3645"/>
    </w:sdtPr>
    <w:sdtContent>
      <w:p w:rsidR="00000000" w:rsidDel="00000000" w:rsidP="00000000" w:rsidRDefault="00000000" w:rsidRPr="00000000" w14:paraId="00000442">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49781736"/>
            <w:tag w:val="goog_rdk_3643"/>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1485900"/>
                    <wp:effectExtent b="0" l="0" r="0" t="0"/>
                    <wp:docPr id="206267978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1485900"/>
                            </a:xfrm>
                            <a:prstGeom prst="rect"/>
                            <a:ln/>
                          </pic:spPr>
                        </pic:pic>
                      </a:graphicData>
                    </a:graphic>
                  </wp:inline>
                </w:drawing>
              </w:r>
            </w:ins>
            <w:sdt>
              <w:sdtPr>
                <w:id w:val="-893948290"/>
                <w:tag w:val="goog_rdk_3644"/>
              </w:sdtPr>
              <w:sdtContent>
                <w:ins w:author="Anonymous" w:id="12" w:date="2025-08-29T06:22:43Z">
                  <w:r w:rsidDel="00000000" w:rsidR="00000000" w:rsidRPr="00000000">
                    <w:rPr>
                      <w:rtl w:val="0"/>
                    </w:rPr>
                  </w:r>
                </w:ins>
              </w:sdtContent>
            </w:sdt>
            <w:ins w:author="Anonymous" w:id="12" w:date="2025-08-29T06:22:43Z"/>
          </w:sdtContent>
        </w:sdt>
      </w:p>
    </w:sdtContent>
  </w:sdt>
  <w:sdt>
    <w:sdtPr>
      <w:id w:val="-1531795010"/>
      <w:tag w:val="goog_rdk_3648"/>
    </w:sdtPr>
    <w:sdtContent>
      <w:p w:rsidR="00000000" w:rsidDel="00000000" w:rsidP="00000000" w:rsidRDefault="00000000" w:rsidRPr="00000000" w14:paraId="00000443">
        <w:pPr>
          <w:numPr>
            <w:ilvl w:val="0"/>
            <w:numId w:val="2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244254324"/>
            <w:tag w:val="goog_rdk_3646"/>
          </w:sdtPr>
          <w:sdtContent>
            <w:ins w:author="Anonymous" w:id="12" w:date="2025-08-29T06:22:43Z"/>
            <w:sdt>
              <w:sdtPr>
                <w:id w:val="-543938673"/>
                <w:tag w:val="goog_rdk_364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Copy and securely store the generated API token. This token will authenticate your backend requests.</w:t>
                  </w:r>
                </w:ins>
              </w:sdtContent>
            </w:sdt>
            <w:ins w:author="Anonymous" w:id="12" w:date="2025-08-29T06:22:43Z"/>
          </w:sdtContent>
        </w:sdt>
      </w:p>
    </w:sdtContent>
  </w:sdt>
  <w:sdt>
    <w:sdtPr>
      <w:id w:val="1745523935"/>
      <w:tag w:val="goog_rdk_3651"/>
    </w:sdtPr>
    <w:sdtContent>
      <w:p w:rsidR="00000000" w:rsidDel="00000000" w:rsidP="00000000" w:rsidRDefault="00000000" w:rsidRPr="00000000" w14:paraId="00000444">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44400978"/>
            <w:tag w:val="goog_rdk_3649"/>
          </w:sdtPr>
          <w:sdtContent>
            <w:ins w:author="Anonymous" w:id="12" w:date="2025-08-29T06:22:43Z"/>
            <w:sdt>
              <w:sdtPr>
                <w:id w:val="472084790"/>
                <w:tag w:val="goog_rdk_3650"/>
              </w:sdtPr>
              <w:sdtContent>
                <w:ins w:author="Anonymous" w:id="12" w:date="2025-08-29T06:22:43Z">
                  <w:r w:rsidDel="00000000" w:rsidR="00000000" w:rsidRPr="00000000">
                    <w:rPr>
                      <w:rtl w:val="0"/>
                    </w:rPr>
                  </w:r>
                </w:ins>
              </w:sdtContent>
            </w:sdt>
            <w:ins w:author="Anonymous" w:id="12" w:date="2025-08-29T06:22:43Z"/>
          </w:sdtContent>
        </w:sdt>
      </w:p>
    </w:sdtContent>
  </w:sdt>
  <w:sdt>
    <w:sdtPr>
      <w:id w:val="-1908199602"/>
      <w:tag w:val="goog_rdk_3655"/>
    </w:sdtPr>
    <w:sdtContent>
      <w:p w:rsidR="00000000" w:rsidDel="00000000" w:rsidP="00000000" w:rsidRDefault="00000000" w:rsidRPr="00000000" w14:paraId="00000445">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8413329"/>
            <w:tag w:val="goog_rdk_3652"/>
          </w:sdtPr>
          <w:sdtContent>
            <w:ins w:author="Anonymous" w:id="12" w:date="2025-08-29T06:22:43Z"/>
            <w:sdt>
              <w:sdtPr>
                <w:id w:val="-366666140"/>
                <w:tag w:val="goog_rdk_3653"/>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Using the API Key:</w:t>
                  </w:r>
                </w:ins>
              </w:sdtContent>
            </w:sdt>
            <w:ins w:author="Anonymous" w:id="12" w:date="2025-08-29T06:22:43Z">
              <w:sdt>
                <w:sdtPr>
                  <w:id w:val="360568251"/>
                  <w:tag w:val="goog_rdk_3654"/>
                </w:sdtPr>
                <w:sdtContent>
                  <w:r w:rsidDel="00000000" w:rsidR="00000000" w:rsidRPr="00000000">
                    <w:rPr>
                      <w:rtl w:val="0"/>
                    </w:rPr>
                  </w:r>
                </w:sdtContent>
              </w:sdt>
            </w:ins>
          </w:sdtContent>
        </w:sdt>
      </w:p>
    </w:sdtContent>
  </w:sdt>
  <w:sdt>
    <w:sdtPr>
      <w:id w:val="2011741863"/>
      <w:tag w:val="goog_rdk_3658"/>
    </w:sdtPr>
    <w:sdtContent>
      <w:p w:rsidR="00000000" w:rsidDel="00000000" w:rsidP="00000000" w:rsidRDefault="00000000" w:rsidRPr="00000000" w14:paraId="00000446">
        <w:pPr>
          <w:numPr>
            <w:ilvl w:val="0"/>
            <w:numId w:val="1"/>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309621958"/>
            <w:tag w:val="goog_rdk_3656"/>
          </w:sdtPr>
          <w:sdtContent>
            <w:ins w:author="Anonymous" w:id="12" w:date="2025-08-29T06:22:43Z"/>
            <w:sdt>
              <w:sdtPr>
                <w:id w:val="-2068597557"/>
                <w:tag w:val="goog_rdk_365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When sending requests to the Hugging Face Inference API, include your API token in the request header as:</w:t>
                  </w:r>
                </w:ins>
              </w:sdtContent>
            </w:sdt>
            <w:ins w:author="Anonymous" w:id="12" w:date="2025-08-29T06:22:43Z"/>
          </w:sdtContent>
        </w:sdt>
      </w:p>
    </w:sdtContent>
  </w:sdt>
  <w:sdt>
    <w:sdtPr>
      <w:id w:val="-1093576019"/>
      <w:tag w:val="goog_rdk_3661"/>
    </w:sdtPr>
    <w:sdtContent>
      <w:p w:rsidR="00000000" w:rsidDel="00000000" w:rsidP="00000000" w:rsidRDefault="00000000" w:rsidRPr="00000000" w14:paraId="00000447">
        <w:pPr>
          <w:tabs>
            <w:tab w:val="center" w:leader="none" w:pos="4513"/>
            <w:tab w:val="right" w:leader="none" w:pos="9026"/>
          </w:tabs>
          <w:spacing w:line="240" w:lineRule="auto"/>
          <w:ind w:left="72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77256132"/>
            <w:tag w:val="goog_rdk_3659"/>
          </w:sdtPr>
          <w:sdtContent>
            <w:ins w:author="Anonymous" w:id="12" w:date="2025-08-29T06:22:43Z"/>
            <w:sdt>
              <w:sdtPr>
                <w:id w:val="-1366692351"/>
                <w:tag w:val="goog_rdk_366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Authorization: Bearer YOUR_API_TOKEN</w:t>
                  </w:r>
                </w:ins>
              </w:sdtContent>
            </w:sdt>
            <w:ins w:author="Anonymous" w:id="12" w:date="2025-08-29T06:22:43Z"/>
          </w:sdtContent>
        </w:sdt>
      </w:p>
    </w:sdtContent>
  </w:sdt>
  <w:sdt>
    <w:sdtPr>
      <w:id w:val="-2001198053"/>
      <w:tag w:val="goog_rdk_3665"/>
    </w:sdtPr>
    <w:sdtContent>
      <w:p w:rsidR="00000000" w:rsidDel="00000000" w:rsidP="00000000" w:rsidRDefault="00000000" w:rsidRPr="00000000" w14:paraId="00000448">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28215692"/>
            <w:tag w:val="goog_rdk_3662"/>
          </w:sdtPr>
          <w:sdtContent>
            <w:ins w:author="Anonymous" w:id="12" w:date="2025-08-29T06:22:43Z"/>
            <w:sdt>
              <w:sdtPr>
                <w:id w:val="-843731559"/>
                <w:tag w:val="goog_rdk_366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Once you get your token, we use this model to extract medicines names from the input prescription. </w:t>
                  </w:r>
                </w:ins>
              </w:sdtContent>
            </w:sd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8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2298700"/>
                            </a:xfrm>
                            <a:prstGeom prst="rect"/>
                            <a:ln/>
                          </pic:spPr>
                        </pic:pic>
                      </a:graphicData>
                    </a:graphic>
                  </wp:inline>
                </w:drawing>
              </w:r>
              <w:sdt>
                <w:sdtPr>
                  <w:id w:val="-465097184"/>
                  <w:tag w:val="goog_rdk_3664"/>
                </w:sdtPr>
                <w:sdtContent>
                  <w:r w:rsidDel="00000000" w:rsidR="00000000" w:rsidRPr="00000000">
                    <w:rPr>
                      <w:rtl w:val="0"/>
                    </w:rPr>
                  </w:r>
                </w:sdtContent>
              </w:sdt>
            </w:ins>
          </w:sdtContent>
        </w:sdt>
      </w:p>
    </w:sdtContent>
  </w:sdt>
  <w:sdt>
    <w:sdtPr>
      <w:id w:val="518069734"/>
      <w:tag w:val="goog_rdk_3668"/>
    </w:sdtPr>
    <w:sdtContent>
      <w:p w:rsidR="00000000" w:rsidDel="00000000" w:rsidP="00000000" w:rsidRDefault="00000000" w:rsidRPr="00000000" w14:paraId="00000449">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226617943"/>
            <w:tag w:val="goog_rdk_3666"/>
          </w:sdtPr>
          <w:sdtContent>
            <w:ins w:author="Anonymous" w:id="12" w:date="2025-08-29T06:22:43Z"/>
            <w:sdt>
              <w:sdtPr>
                <w:id w:val="-193245851"/>
                <w:tag w:val="goog_rdk_366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function uses the Hugging Face samant/medical-ner model to identify and extract medicine names from medical text. It processes named entities tagged as medications, merges fragmented tokens, removes irrelevant words, and returns a clean list of drug names for further analysis or verification within the prescription validation workflow.</w:t>
                  </w:r>
                </w:ins>
              </w:sdtContent>
            </w:sdt>
            <w:ins w:author="Anonymous" w:id="12" w:date="2025-08-29T06:22:43Z"/>
          </w:sdtContent>
        </w:sdt>
      </w:p>
    </w:sdtContent>
  </w:sdt>
  <w:sdt>
    <w:sdtPr>
      <w:id w:val="-1183168047"/>
      <w:tag w:val="goog_rdk_3673"/>
    </w:sdtPr>
    <w:sdtContent>
      <w:p w:rsidR="00000000" w:rsidDel="00000000" w:rsidP="00000000" w:rsidRDefault="00000000" w:rsidRPr="00000000" w14:paraId="0000044A">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0208682"/>
            <w:tag w:val="goog_rdk_3669"/>
          </w:sdtPr>
          <w:sdtContent>
            <w:ins w:author="Anonymous" w:id="12" w:date="2025-08-29T06:22:43Z"/>
            <w:sdt>
              <w:sdtPr>
                <w:id w:val="1084866121"/>
                <w:tag w:val="goog_rdk_3670"/>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2.2: </w:t>
                  </w:r>
                </w:ins>
              </w:sdtContent>
            </w:sdt>
            <w:ins w:author="Anonymous" w:id="12" w:date="2025-08-29T06:22:43Z">
              <w:sdt>
                <w:sdtPr>
                  <w:id w:val="-511305995"/>
                  <w:tag w:val="goog_rdk_3671"/>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Interaction Context Understanding with IBM Watson NLP</w:t>
                  </w:r>
                </w:sdtContent>
              </w:sdt>
              <w:sdt>
                <w:sdtPr>
                  <w:id w:val="826376790"/>
                  <w:tag w:val="goog_rdk_3672"/>
                </w:sdtPr>
                <w:sdtContent>
                  <w:r w:rsidDel="00000000" w:rsidR="00000000" w:rsidRPr="00000000">
                    <w:rPr>
                      <w:rtl w:val="0"/>
                    </w:rPr>
                  </w:r>
                </w:sdtContent>
              </w:sdt>
            </w:ins>
          </w:sdtContent>
        </w:sdt>
      </w:p>
    </w:sdtContent>
  </w:sdt>
  <w:sdt>
    <w:sdtPr>
      <w:id w:val="748482837"/>
      <w:tag w:val="goog_rdk_3678"/>
    </w:sdtPr>
    <w:sdtContent>
      <w:p w:rsidR="00000000" w:rsidDel="00000000" w:rsidP="00000000" w:rsidRDefault="00000000" w:rsidRPr="00000000" w14:paraId="0000044B">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5710304"/>
            <w:tag w:val="goog_rdk_3674"/>
          </w:sdtPr>
          <w:sdtContent>
            <w:ins w:author="Anonymous" w:id="12" w:date="2025-08-29T06:22:43Z"/>
            <w:sdt>
              <w:sdtPr>
                <w:id w:val="-1109573227"/>
                <w:tag w:val="goog_rdk_367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enhance the understanding of drug interactions beyond mere extraction, we integrated </w:t>
                  </w:r>
                </w:ins>
              </w:sdtContent>
            </w:sdt>
            <w:ins w:author="Anonymous" w:id="12" w:date="2025-08-29T06:22:43Z">
              <w:sdt>
                <w:sdtPr>
                  <w:id w:val="-1844850487"/>
                  <w:tag w:val="goog_rdk_3676"/>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IBM Watson Natural Language Processing (NLP)</w:t>
                  </w:r>
                </w:sdtContent>
              </w:sdt>
              <w:sdt>
                <w:sdtPr>
                  <w:id w:val="1685304970"/>
                  <w:tag w:val="goog_rdk_3677"/>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services, which provide advanced text analytics and semantic understanding.</w:t>
                  </w:r>
                </w:sdtContent>
              </w:sdt>
            </w:ins>
          </w:sdtContent>
        </w:sdt>
      </w:p>
    </w:sdtContent>
  </w:sdt>
  <w:sdt>
    <w:sdtPr>
      <w:id w:val="-36263475"/>
      <w:tag w:val="goog_rdk_3682"/>
    </w:sdtPr>
    <w:sdtContent>
      <w:p w:rsidR="00000000" w:rsidDel="00000000" w:rsidP="00000000" w:rsidRDefault="00000000" w:rsidRPr="00000000" w14:paraId="0000044C">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95687560"/>
            <w:tag w:val="goog_rdk_3679"/>
          </w:sdtPr>
          <w:sdtContent>
            <w:ins w:author="Anonymous" w:id="12" w:date="2025-08-29T06:22:43Z"/>
            <w:sdt>
              <w:sdtPr>
                <w:id w:val="-294499488"/>
                <w:tag w:val="goog_rdk_3680"/>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Registration and Access:</w:t>
                  </w:r>
                </w:ins>
              </w:sdtContent>
            </w:sdt>
            <w:ins w:author="Anonymous" w:id="12" w:date="2025-08-29T06:22:43Z">
              <w:sdt>
                <w:sdtPr>
                  <w:id w:val="28069360"/>
                  <w:tag w:val="goog_rdk_3681"/>
                </w:sdtPr>
                <w:sdtContent>
                  <w:r w:rsidDel="00000000" w:rsidR="00000000" w:rsidRPr="00000000">
                    <w:rPr>
                      <w:rtl w:val="0"/>
                    </w:rPr>
                  </w:r>
                </w:sdtContent>
              </w:sdt>
            </w:ins>
          </w:sdtContent>
        </w:sdt>
      </w:p>
    </w:sdtContent>
  </w:sdt>
  <w:sdt>
    <w:sdtPr>
      <w:id w:val="1601787270"/>
      <w:tag w:val="goog_rdk_3685"/>
    </w:sdtPr>
    <w:sdtContent>
      <w:p w:rsidR="00000000" w:rsidDel="00000000" w:rsidP="00000000" w:rsidRDefault="00000000" w:rsidRPr="00000000" w14:paraId="0000044D">
        <w:pPr>
          <w:numPr>
            <w:ilvl w:val="0"/>
            <w:numId w:val="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2072239724"/>
            <w:tag w:val="goog_rdk_3683"/>
          </w:sdtPr>
          <w:sdtContent>
            <w:ins w:author="Anonymous" w:id="12" w:date="2025-08-29T06:22:43Z"/>
            <w:sdt>
              <w:sdtPr>
                <w:id w:val="-1154164763"/>
                <w:tag w:val="goog_rdk_36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registered for a free IBM Cloud account at IBM Cloud.</w:t>
                  </w:r>
                </w:ins>
              </w:sdtContent>
            </w:sdt>
            <w:ins w:author="Anonymous" w:id="12" w:date="2025-08-29T06:22:43Z"/>
          </w:sdtContent>
        </w:sdt>
      </w:p>
    </w:sdtContent>
  </w:sdt>
  <w:sdt>
    <w:sdtPr>
      <w:id w:val="662718991"/>
      <w:tag w:val="goog_rdk_3690"/>
    </w:sdtPr>
    <w:sdtContent>
      <w:p w:rsidR="00000000" w:rsidDel="00000000" w:rsidP="00000000" w:rsidRDefault="00000000" w:rsidRPr="00000000" w14:paraId="0000044E">
        <w:pPr>
          <w:numPr>
            <w:ilvl w:val="0"/>
            <w:numId w:val="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316491782"/>
            <w:tag w:val="goog_rdk_3686"/>
          </w:sdtPr>
          <w:sdtContent>
            <w:ins w:author="Anonymous" w:id="12" w:date="2025-08-29T06:22:43Z"/>
            <w:sdt>
              <w:sdtPr>
                <w:id w:val="1564354039"/>
                <w:tag w:val="goog_rdk_368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signing up, we navigated to the </w:t>
                  </w:r>
                </w:ins>
              </w:sdtContent>
            </w:sdt>
            <w:ins w:author="Anonymous" w:id="12" w:date="2025-08-29T06:22:43Z">
              <w:sdt>
                <w:sdtPr>
                  <w:id w:val="-186364310"/>
                  <w:tag w:val="goog_rdk_368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IBM Watson Natural Language Understanding</w:t>
                  </w:r>
                </w:sdtContent>
              </w:sdt>
              <w:sdt>
                <w:sdtPr>
                  <w:id w:val="2015928398"/>
                  <w:tag w:val="goog_rdk_368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service in the IBM Cloud catalog.</w:t>
                  </w:r>
                </w:sdtContent>
              </w:sdt>
            </w:ins>
          </w:sdtContent>
        </w:sdt>
      </w:p>
    </w:sdtContent>
  </w:sdt>
  <w:sdt>
    <w:sdtPr>
      <w:id w:val="-1222365458"/>
      <w:tag w:val="goog_rdk_3693"/>
    </w:sdtPr>
    <w:sdtContent>
      <w:p w:rsidR="00000000" w:rsidDel="00000000" w:rsidP="00000000" w:rsidRDefault="00000000" w:rsidRPr="00000000" w14:paraId="0000044F">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66136208"/>
            <w:tag w:val="goog_rdk_3691"/>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28900"/>
                    <wp:effectExtent b="0" l="0" r="0" t="0"/>
                    <wp:docPr id="206267981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2628900"/>
                            </a:xfrm>
                            <a:prstGeom prst="rect"/>
                            <a:ln/>
                          </pic:spPr>
                        </pic:pic>
                      </a:graphicData>
                    </a:graphic>
                  </wp:inline>
                </w:drawing>
              </w:r>
            </w:ins>
            <w:sdt>
              <w:sdtPr>
                <w:id w:val="-1805924932"/>
                <w:tag w:val="goog_rdk_3692"/>
              </w:sdtPr>
              <w:sdtContent>
                <w:ins w:author="Anonymous" w:id="12" w:date="2025-08-29T06:22:43Z">
                  <w:r w:rsidDel="00000000" w:rsidR="00000000" w:rsidRPr="00000000">
                    <w:rPr>
                      <w:rtl w:val="0"/>
                    </w:rPr>
                  </w:r>
                </w:ins>
              </w:sdtContent>
            </w:sdt>
            <w:ins w:author="Anonymous" w:id="12" w:date="2025-08-29T06:22:43Z"/>
          </w:sdtContent>
        </w:sdt>
      </w:p>
    </w:sdtContent>
  </w:sdt>
  <w:sdt>
    <w:sdtPr>
      <w:id w:val="364882652"/>
      <w:tag w:val="goog_rdk_3696"/>
    </w:sdtPr>
    <w:sdtContent>
      <w:p w:rsidR="00000000" w:rsidDel="00000000" w:rsidP="00000000" w:rsidRDefault="00000000" w:rsidRPr="00000000" w14:paraId="00000450">
        <w:pPr>
          <w:tabs>
            <w:tab w:val="center" w:leader="none" w:pos="4513"/>
            <w:tab w:val="right" w:leader="none" w:pos="9026"/>
          </w:tabs>
          <w:spacing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328162"/>
            <w:tag w:val="goog_rdk_3694"/>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28900"/>
                    <wp:effectExtent b="0" l="0" r="0" t="0"/>
                    <wp:docPr id="206267980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31200" cy="2628900"/>
                            </a:xfrm>
                            <a:prstGeom prst="rect"/>
                            <a:ln/>
                          </pic:spPr>
                        </pic:pic>
                      </a:graphicData>
                    </a:graphic>
                  </wp:inline>
                </w:drawing>
              </w:r>
            </w:ins>
            <w:sdt>
              <w:sdtPr>
                <w:id w:val="593525408"/>
                <w:tag w:val="goog_rdk_3695"/>
              </w:sdtPr>
              <w:sdtContent>
                <w:ins w:author="Anonymous" w:id="12" w:date="2025-08-29T06:22:43Z">
                  <w:r w:rsidDel="00000000" w:rsidR="00000000" w:rsidRPr="00000000">
                    <w:rPr>
                      <w:rtl w:val="0"/>
                    </w:rPr>
                  </w:r>
                </w:ins>
              </w:sdtContent>
            </w:sdt>
            <w:ins w:author="Anonymous" w:id="12" w:date="2025-08-29T06:22:43Z"/>
          </w:sdtContent>
        </w:sdt>
      </w:p>
    </w:sdtContent>
  </w:sdt>
  <w:sdt>
    <w:sdtPr>
      <w:id w:val="-1050794976"/>
      <w:tag w:val="goog_rdk_3703"/>
    </w:sdtPr>
    <w:sdtContent>
      <w:p w:rsidR="00000000" w:rsidDel="00000000" w:rsidP="00000000" w:rsidRDefault="00000000" w:rsidRPr="00000000" w14:paraId="00000451">
        <w:pPr>
          <w:numPr>
            <w:ilvl w:val="0"/>
            <w:numId w:val="2"/>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889198758"/>
            <w:tag w:val="goog_rdk_3697"/>
          </w:sdtPr>
          <w:sdtContent>
            <w:ins w:author="Anonymous" w:id="12" w:date="2025-08-29T06:22:43Z"/>
            <w:sdt>
              <w:sdtPr>
                <w:id w:val="-1603146949"/>
                <w:tag w:val="goog_rdk_369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We created an instance of the service, which generated an </w:t>
                  </w:r>
                </w:ins>
              </w:sdtContent>
            </w:sdt>
            <w:ins w:author="Anonymous" w:id="12" w:date="2025-08-29T06:22:43Z">
              <w:sdt>
                <w:sdtPr>
                  <w:id w:val="804551726"/>
                  <w:tag w:val="goog_rdk_3699"/>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API key</w:t>
                  </w:r>
                </w:sdtContent>
              </w:sdt>
              <w:sdt>
                <w:sdtPr>
                  <w:id w:val="-95557052"/>
                  <w:tag w:val="goog_rdk_3700"/>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and </w:t>
                  </w:r>
                </w:sdtContent>
              </w:sdt>
              <w:sdt>
                <w:sdtPr>
                  <w:id w:val="302345669"/>
                  <w:tag w:val="goog_rdk_3701"/>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service URL</w:t>
                  </w:r>
                </w:sdtContent>
              </w:sdt>
              <w:sdt>
                <w:sdtPr>
                  <w:id w:val="792791106"/>
                  <w:tag w:val="goog_rdk_3702"/>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needed for programmatic access.</w:t>
                  </w:r>
                </w:sdtContent>
              </w:sdt>
            </w:ins>
          </w:sdtContent>
        </w:sdt>
      </w:p>
    </w:sdtContent>
  </w:sdt>
  <w:sdt>
    <w:sdtPr>
      <w:id w:val="207257648"/>
      <w:tag w:val="goog_rdk_3707"/>
    </w:sdtPr>
    <w:sdtContent>
      <w:p w:rsidR="00000000" w:rsidDel="00000000" w:rsidP="00000000" w:rsidRDefault="00000000" w:rsidRPr="00000000" w14:paraId="00000452">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09399810"/>
            <w:tag w:val="goog_rdk_3704"/>
          </w:sdtPr>
          <w:sdtContent>
            <w:ins w:author="Anonymous" w:id="12" w:date="2025-08-29T06:22:43Z"/>
            <w:sdt>
              <w:sdtPr>
                <w:id w:val="1254631458"/>
                <w:tag w:val="goog_rdk_3705"/>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Service Details:</w:t>
                  </w:r>
                </w:ins>
              </w:sdtContent>
            </w:sdt>
            <w:ins w:author="Anonymous" w:id="12" w:date="2025-08-29T06:22:43Z">
              <w:sdt>
                <w:sdtPr>
                  <w:id w:val="1297809405"/>
                  <w:tag w:val="goog_rdk_3706"/>
                </w:sdtPr>
                <w:sdtContent>
                  <w:r w:rsidDel="00000000" w:rsidR="00000000" w:rsidRPr="00000000">
                    <w:rPr>
                      <w:rtl w:val="0"/>
                    </w:rPr>
                  </w:r>
                </w:sdtContent>
              </w:sdt>
            </w:ins>
          </w:sdtContent>
        </w:sdt>
      </w:p>
    </w:sdtContent>
  </w:sdt>
  <w:sdt>
    <w:sdtPr>
      <w:id w:val="162910096"/>
      <w:tag w:val="goog_rdk_3710"/>
    </w:sdtPr>
    <w:sdtContent>
      <w:p w:rsidR="00000000" w:rsidDel="00000000" w:rsidP="00000000" w:rsidRDefault="00000000" w:rsidRPr="00000000" w14:paraId="00000453">
        <w:pPr>
          <w:numPr>
            <w:ilvl w:val="0"/>
            <w:numId w:val="3"/>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646181386"/>
            <w:tag w:val="goog_rdk_3708"/>
          </w:sdtPr>
          <w:sdtContent>
            <w:ins w:author="Anonymous" w:id="12" w:date="2025-08-29T06:22:43Z"/>
            <w:sdt>
              <w:sdtPr>
                <w:id w:val="-307554991"/>
                <w:tag w:val="goog_rdk_370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IBM Watson NLP Link: IBM Watson Natural Language Understanding</w:t>
                  </w:r>
                </w:ins>
              </w:sdtContent>
            </w:sdt>
            <w:ins w:author="Anonymous" w:id="12" w:date="2025-08-29T06:22:43Z"/>
          </w:sdtContent>
        </w:sdt>
      </w:p>
    </w:sdtContent>
  </w:sdt>
  <w:sdt>
    <w:sdtPr>
      <w:id w:val="-682201969"/>
      <w:tag w:val="goog_rdk_3713"/>
    </w:sdtPr>
    <w:sdtContent>
      <w:p w:rsidR="00000000" w:rsidDel="00000000" w:rsidP="00000000" w:rsidRDefault="00000000" w:rsidRPr="00000000" w14:paraId="00000454">
        <w:pPr>
          <w:numPr>
            <w:ilvl w:val="0"/>
            <w:numId w:val="3"/>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955880991"/>
            <w:tag w:val="goog_rdk_3711"/>
          </w:sdtPr>
          <w:sdtContent>
            <w:ins w:author="Anonymous" w:id="12" w:date="2025-08-29T06:22:43Z"/>
            <w:sdt>
              <w:sdtPr>
                <w:id w:val="557561842"/>
                <w:tag w:val="goog_rdk_37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Features Used:</w:t>
                  </w:r>
                </w:ins>
              </w:sdtContent>
            </w:sdt>
            <w:ins w:author="Anonymous" w:id="12" w:date="2025-08-29T06:22:43Z"/>
          </w:sdtContent>
        </w:sdt>
      </w:p>
    </w:sdtContent>
  </w:sdt>
  <w:sdt>
    <w:sdtPr>
      <w:id w:val="378796745"/>
      <w:tag w:val="goog_rdk_3716"/>
    </w:sdtPr>
    <w:sdtContent>
      <w:p w:rsidR="00000000" w:rsidDel="00000000" w:rsidP="00000000" w:rsidRDefault="00000000" w:rsidRPr="00000000" w14:paraId="00000455">
        <w:pPr>
          <w:numPr>
            <w:ilvl w:val="1"/>
            <w:numId w:val="3"/>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188910111"/>
            <w:tag w:val="goog_rdk_3714"/>
          </w:sdtPr>
          <w:sdtContent>
            <w:ins w:author="Anonymous" w:id="12" w:date="2025-08-29T06:22:43Z"/>
            <w:sdt>
              <w:sdtPr>
                <w:id w:val="-297814613"/>
                <w:tag w:val="goog_rdk_371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Entity recognition and classification</w:t>
                  </w:r>
                </w:ins>
              </w:sdtContent>
            </w:sdt>
            <w:ins w:author="Anonymous" w:id="12" w:date="2025-08-29T06:22:43Z"/>
          </w:sdtContent>
        </w:sdt>
      </w:p>
    </w:sdtContent>
  </w:sdt>
  <w:sdt>
    <w:sdtPr>
      <w:id w:val="1124092750"/>
      <w:tag w:val="goog_rdk_3719"/>
    </w:sdtPr>
    <w:sdtContent>
      <w:p w:rsidR="00000000" w:rsidDel="00000000" w:rsidP="00000000" w:rsidRDefault="00000000" w:rsidRPr="00000000" w14:paraId="00000456">
        <w:pPr>
          <w:numPr>
            <w:ilvl w:val="1"/>
            <w:numId w:val="3"/>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1578960751"/>
            <w:tag w:val="goog_rdk_3717"/>
          </w:sdtPr>
          <w:sdtContent>
            <w:ins w:author="Anonymous" w:id="12" w:date="2025-08-29T06:22:43Z"/>
            <w:sdt>
              <w:sdtPr>
                <w:id w:val="-1819354449"/>
                <w:tag w:val="goog_rdk_371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Semantic role labeling to understand drug interaction context</w:t>
                  </w:r>
                </w:ins>
              </w:sdtContent>
            </w:sdt>
            <w:ins w:author="Anonymous" w:id="12" w:date="2025-08-29T06:22:43Z"/>
          </w:sdtContent>
        </w:sdt>
      </w:p>
    </w:sdtContent>
  </w:sdt>
  <w:sdt>
    <w:sdtPr>
      <w:id w:val="-1179904121"/>
      <w:tag w:val="goog_rdk_3722"/>
    </w:sdtPr>
    <w:sdtContent>
      <w:p w:rsidR="00000000" w:rsidDel="00000000" w:rsidP="00000000" w:rsidRDefault="00000000" w:rsidRPr="00000000" w14:paraId="00000457">
        <w:pPr>
          <w:numPr>
            <w:ilvl w:val="1"/>
            <w:numId w:val="3"/>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1624073401"/>
            <w:tag w:val="goog_rdk_3720"/>
          </w:sdtPr>
          <w:sdtContent>
            <w:ins w:author="Anonymous" w:id="12" w:date="2025-08-29T06:22:43Z"/>
            <w:sdt>
              <w:sdtPr>
                <w:id w:val="548144120"/>
                <w:tag w:val="goog_rdk_372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Sentiment and emotion analysis to detect risk or caution signals within interaction descriptions</w:t>
                  </w:r>
                </w:ins>
              </w:sdtContent>
            </w:sdt>
            <w:ins w:author="Anonymous" w:id="12" w:date="2025-08-29T06:22:43Z"/>
          </w:sdtContent>
        </w:sdt>
      </w:p>
    </w:sdtContent>
  </w:sdt>
  <w:sdt>
    <w:sdtPr>
      <w:id w:val="-849835161"/>
      <w:tag w:val="goog_rdk_3725"/>
    </w:sdtPr>
    <w:sdtContent>
      <w:p w:rsidR="00000000" w:rsidDel="00000000" w:rsidP="00000000" w:rsidRDefault="00000000" w:rsidRPr="00000000" w14:paraId="00000458">
        <w:pPr>
          <w:tabs>
            <w:tab w:val="center" w:leader="none" w:pos="4513"/>
            <w:tab w:val="right" w:leader="none" w:pos="9026"/>
          </w:tabs>
          <w:spacing w:after="280" w:before="280" w:line="240" w:lineRule="auto"/>
          <w:ind w:left="360" w:firstLine="0"/>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13698995"/>
            <w:tag w:val="goog_rdk_3723"/>
          </w:sdtPr>
          <w:sdtContent>
            <w:ins w:author="Anonymous" w:id="12" w:date="2025-08-29T06:22:43Z"/>
            <w:sdt>
              <w:sdtPr>
                <w:id w:val="9109937"/>
                <w:tag w:val="goog_rdk_3724"/>
              </w:sdtPr>
              <w:sdtContent>
                <w:ins w:author="Anonymous" w:id="12" w:date="2025-08-29T06:22:43Z">
                  <w:r w:rsidDel="00000000" w:rsidR="00000000" w:rsidRPr="00000000">
                    <w:rPr>
                      <w:rtl w:val="0"/>
                    </w:rPr>
                  </w:r>
                </w:ins>
              </w:sdtContent>
            </w:sdt>
            <w:ins w:author="Anonymous" w:id="12" w:date="2025-08-29T06:22:43Z"/>
          </w:sdtContent>
        </w:sdt>
      </w:p>
    </w:sdtContent>
  </w:sdt>
  <w:sdt>
    <w:sdtPr>
      <w:id w:val="-1436574010"/>
      <w:tag w:val="goog_rdk_3728"/>
    </w:sdtPr>
    <w:sdtContent>
      <w:p w:rsidR="00000000" w:rsidDel="00000000" w:rsidP="00000000" w:rsidRDefault="00000000" w:rsidRPr="00000000" w14:paraId="00000459">
        <w:pPr>
          <w:tabs>
            <w:tab w:val="center" w:leader="none" w:pos="4513"/>
            <w:tab w:val="right" w:leader="none" w:pos="9026"/>
          </w:tabs>
          <w:spacing w:after="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58165158"/>
            <w:tag w:val="goog_rdk_3726"/>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79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298700"/>
                            </a:xfrm>
                            <a:prstGeom prst="rect"/>
                            <a:ln/>
                          </pic:spPr>
                        </pic:pic>
                      </a:graphicData>
                    </a:graphic>
                  </wp:inline>
                </w:drawing>
              </w:r>
            </w:ins>
            <w:sdt>
              <w:sdtPr>
                <w:id w:val="20990361"/>
                <w:tag w:val="goog_rdk_3727"/>
              </w:sdtPr>
              <w:sdtContent>
                <w:ins w:author="Anonymous" w:id="12" w:date="2025-08-29T06:22:43Z">
                  <w:r w:rsidDel="00000000" w:rsidR="00000000" w:rsidRPr="00000000">
                    <w:rPr>
                      <w:rtl w:val="0"/>
                    </w:rPr>
                  </w:r>
                </w:ins>
              </w:sdtContent>
            </w:sdt>
            <w:ins w:author="Anonymous" w:id="12" w:date="2025-08-29T06:22:43Z"/>
          </w:sdtContent>
        </w:sdt>
      </w:p>
    </w:sdtContent>
  </w:sdt>
  <w:sdt>
    <w:sdtPr>
      <w:id w:val="-1671609715"/>
      <w:tag w:val="goog_rdk_3731"/>
    </w:sdtPr>
    <w:sdtContent>
      <w:p w:rsidR="00000000" w:rsidDel="00000000" w:rsidP="00000000" w:rsidRDefault="00000000" w:rsidRPr="00000000" w14:paraId="0000045A">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82307062"/>
            <w:tag w:val="goog_rdk_3729"/>
          </w:sdtPr>
          <w:sdtContent>
            <w:ins w:author="Anonymous" w:id="12" w:date="2025-08-29T06:22:43Z"/>
            <w:sdt>
              <w:sdtPr>
                <w:id w:val="-1107002896"/>
                <w:tag w:val="goog_rdk_373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code initializes the IBM Watson Natural Language Understanding (NLU) service and uses it to analyze drug interaction descriptions. It evaluates sentiment and emotions in the interaction text to generate personalized, context-aware alerts. These alerts help assess the severity of interactions between two drugs and guide medical decision-making.</w:t>
                  </w:r>
                </w:ins>
              </w:sdtContent>
            </w:sdt>
            <w:ins w:author="Anonymous" w:id="12" w:date="2025-08-29T06:22:43Z"/>
          </w:sdtContent>
        </w:sdt>
      </w:p>
    </w:sdtContent>
  </w:sdt>
  <w:sdt>
    <w:sdtPr>
      <w:id w:val="-146762864"/>
      <w:tag w:val="goog_rdk_3736"/>
    </w:sdtPr>
    <w:sdtContent>
      <w:p w:rsidR="00000000" w:rsidDel="00000000" w:rsidP="00000000" w:rsidRDefault="00000000" w:rsidRPr="00000000" w14:paraId="0000045B">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13777893"/>
            <w:tag w:val="goog_rdk_3732"/>
          </w:sdtPr>
          <w:sdtContent>
            <w:ins w:author="Anonymous" w:id="12" w:date="2025-08-29T06:22:43Z"/>
            <w:sdt>
              <w:sdtPr>
                <w:id w:val="-734680283"/>
                <w:tag w:val="goog_rdk_3733"/>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2.3 </w:t>
                  </w:r>
                </w:ins>
              </w:sdtContent>
            </w:sdt>
            <w:ins w:author="Anonymous" w:id="12" w:date="2025-08-29T06:22:43Z">
              <w:sdt>
                <w:sdtPr>
                  <w:id w:val="2063833911"/>
                  <w:tag w:val="goog_rdk_3734"/>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Integration of both the models</w:t>
                  </w:r>
                </w:sdtContent>
              </w:sdt>
              <w:sdt>
                <w:sdtPr>
                  <w:id w:val="-1092396947"/>
                  <w:tag w:val="goog_rdk_3735"/>
                </w:sdtPr>
                <w:sdtContent>
                  <w:r w:rsidDel="00000000" w:rsidR="00000000" w:rsidRPr="00000000">
                    <w:rPr>
                      <w:rtl w:val="0"/>
                    </w:rPr>
                  </w:r>
                </w:sdtContent>
              </w:sdt>
            </w:ins>
          </w:sdtContent>
        </w:sdt>
      </w:p>
    </w:sdtContent>
  </w:sdt>
  <w:sdt>
    <w:sdtPr>
      <w:id w:val="1681715695"/>
      <w:tag w:val="goog_rdk_3743"/>
    </w:sdtPr>
    <w:sdtContent>
      <w:p w:rsidR="00000000" w:rsidDel="00000000" w:rsidP="00000000" w:rsidRDefault="00000000" w:rsidRPr="00000000" w14:paraId="0000045C">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30284667"/>
            <w:tag w:val="goog_rdk_3737"/>
          </w:sdtPr>
          <w:sdtContent>
            <w:ins w:author="Anonymous" w:id="12" w:date="2025-08-29T06:22:43Z"/>
            <w:sdt>
              <w:sdtPr>
                <w:id w:val="1103265451"/>
                <w:tag w:val="goog_rdk_373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script begins by initializing the IBM Watson NLU client (nlu = init_ibm_nlu()). It then prompts the user to input a prescription text, from which medicines are extracted using a Hugging Face NER model (extract_medicines(text)). These extracted drug names are mapped to their corresponding </w:t>
                  </w:r>
                </w:ins>
              </w:sdtContent>
            </w:sdt>
            <w:ins w:author="Anonymous" w:id="12" w:date="2025-08-29T06:22:43Z">
              <w:sdt>
                <w:sdtPr>
                  <w:id w:val="1302184530"/>
                  <w:tag w:val="goog_rdk_3739"/>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RxCUIs</w:t>
                  </w:r>
                </w:sdtContent>
              </w:sdt>
              <w:sdt>
                <w:sdtPr>
                  <w:id w:val="-895780772"/>
                  <w:tag w:val="goog_rdk_3740"/>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using a preprocessed dataset (map_to_rxcui). Once mapped, the system checks for any known drug-drug interactions using those RxCUIs (check_interactions). If interactions are found, IBM Watson NLU is used to analyze the sentiment and emotion of the interaction descriptions. Based on the analysis, the system generates contextual alerts</w:t>
                  </w:r>
                </w:sdtContent>
              </w:sdt>
              <w:sdt>
                <w:sdtPr>
                  <w:id w:val="1510991415"/>
                  <w:tag w:val="goog_rdk_3741"/>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sdt>
                <w:sdtPr>
                  <w:id w:val="816949989"/>
                  <w:tag w:val="goog_rdk_3742"/>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that warn or reassure the user depending on the interaction's severity.</w:t>
                  </w:r>
                </w:sdtContent>
              </w:sdt>
            </w:ins>
          </w:sdtContent>
        </w:sdt>
      </w:p>
    </w:sdtContent>
  </w:sdt>
  <w:sdt>
    <w:sdtPr>
      <w:id w:val="2100853831"/>
      <w:tag w:val="goog_rdk_3746"/>
    </w:sdtPr>
    <w:sdtContent>
      <w:p w:rsidR="00000000" w:rsidDel="00000000" w:rsidP="00000000" w:rsidRDefault="00000000" w:rsidRPr="00000000" w14:paraId="0000045D">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23937044"/>
            <w:tag w:val="goog_rdk_3744"/>
          </w:sdtPr>
          <w:sdtContent>
            <w:ins w:author="Anonymous" w:id="12" w:date="2025-08-29T06:22:43Z"/>
            <w:sdt>
              <w:sdtPr>
                <w:id w:val="492737567"/>
                <w:tag w:val="goog_rdk_3745"/>
              </w:sdtPr>
              <w:sdtContent>
                <w:ins w:author="Anonymous" w:id="12" w:date="2025-08-29T06:22:43Z">
                  <w:r w:rsidDel="00000000" w:rsidR="00000000" w:rsidRPr="00000000">
                    <w:rPr>
                      <w:rtl w:val="0"/>
                    </w:rPr>
                  </w:r>
                </w:ins>
              </w:sdtContent>
            </w:sdt>
            <w:ins w:author="Anonymous" w:id="12" w:date="2025-08-29T06:22:43Z"/>
          </w:sdtContent>
        </w:sdt>
      </w:p>
    </w:sdtContent>
  </w:sdt>
  <w:sdt>
    <w:sdtPr>
      <w:id w:val="-1586832458"/>
      <w:tag w:val="goog_rdk_3749"/>
    </w:sdtPr>
    <w:sdtContent>
      <w:p w:rsidR="00000000" w:rsidDel="00000000" w:rsidP="00000000" w:rsidRDefault="00000000" w:rsidRPr="00000000" w14:paraId="0000045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71329901"/>
            <w:tag w:val="goog_rdk_3747"/>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8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298700"/>
                            </a:xfrm>
                            <a:prstGeom prst="rect"/>
                            <a:ln/>
                          </pic:spPr>
                        </pic:pic>
                      </a:graphicData>
                    </a:graphic>
                  </wp:inline>
                </w:drawing>
              </w:r>
            </w:ins>
            <w:sdt>
              <w:sdtPr>
                <w:id w:val="573631722"/>
                <w:tag w:val="goog_rdk_3748"/>
              </w:sdtPr>
              <w:sdtContent>
                <w:ins w:author="Anonymous" w:id="12" w:date="2025-08-29T06:22:43Z">
                  <w:r w:rsidDel="00000000" w:rsidR="00000000" w:rsidRPr="00000000">
                    <w:rPr>
                      <w:rtl w:val="0"/>
                    </w:rPr>
                  </w:r>
                </w:ins>
              </w:sdtContent>
            </w:sdt>
            <w:ins w:author="Anonymous" w:id="12" w:date="2025-08-29T06:22:43Z"/>
          </w:sdtContent>
        </w:sdt>
      </w:p>
    </w:sdtContent>
  </w:sdt>
  <w:sdt>
    <w:sdtPr>
      <w:id w:val="576736591"/>
      <w:tag w:val="goog_rdk_3752"/>
    </w:sdtPr>
    <w:sdtContent>
      <w:p w:rsidR="00000000" w:rsidDel="00000000" w:rsidP="00000000" w:rsidRDefault="00000000" w:rsidRPr="00000000" w14:paraId="0000045F">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33291139"/>
            <w:tag w:val="goog_rdk_3750"/>
          </w:sdtPr>
          <w:sdtContent>
            <w:ins w:author="Anonymous" w:id="12" w:date="2025-08-29T06:22:43Z"/>
            <w:sdt>
              <w:sdtPr>
                <w:id w:val="1934257855"/>
                <w:tag w:val="goog_rdk_3751"/>
              </w:sdtPr>
              <w:sdtContent>
                <w:ins w:author="Anonymous" w:id="12" w:date="2025-08-29T06:22:43Z">
                  <w:r w:rsidDel="00000000" w:rsidR="00000000" w:rsidRPr="00000000">
                    <w:rPr>
                      <w:rtl w:val="0"/>
                    </w:rPr>
                  </w:r>
                </w:ins>
              </w:sdtContent>
            </w:sdt>
            <w:ins w:author="Anonymous" w:id="12" w:date="2025-08-29T06:22:43Z"/>
          </w:sdtContent>
        </w:sdt>
      </w:p>
    </w:sdtContent>
  </w:sdt>
  <w:sdt>
    <w:sdtPr>
      <w:id w:val="752782036"/>
      <w:tag w:val="goog_rdk_3755"/>
    </w:sdtPr>
    <w:sdtContent>
      <w:p w:rsidR="00000000" w:rsidDel="00000000" w:rsidP="00000000" w:rsidRDefault="00000000" w:rsidRPr="00000000" w14:paraId="00000460">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85669972"/>
            <w:tag w:val="goog_rdk_3753"/>
          </w:sdtPr>
          <w:sdtContent>
            <w:ins w:author="Anonymous" w:id="12" w:date="2025-08-29T06:22:43Z"/>
            <w:sdt>
              <w:sdtPr>
                <w:id w:val="445494377"/>
                <w:tag w:val="goog_rdk_3754"/>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3: Dosage Verification and Alternative Recommendations</w:t>
                  </w:r>
                </w:ins>
              </w:sdtContent>
            </w:sdt>
            <w:ins w:author="Anonymous" w:id="12" w:date="2025-08-29T06:22:43Z"/>
          </w:sdtContent>
        </w:sdt>
      </w:p>
    </w:sdtContent>
  </w:sdt>
  <w:sdt>
    <w:sdtPr>
      <w:id w:val="1825121700"/>
      <w:tag w:val="goog_rdk_3760"/>
    </w:sdtPr>
    <w:sdtContent>
      <w:p w:rsidR="00000000" w:rsidDel="00000000" w:rsidP="00000000" w:rsidRDefault="00000000" w:rsidRPr="00000000" w14:paraId="0000046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8867244"/>
            <w:tag w:val="goog_rdk_3756"/>
          </w:sdtPr>
          <w:sdtContent>
            <w:ins w:author="Anonymous" w:id="12" w:date="2025-08-29T06:22:43Z"/>
            <w:sdt>
              <w:sdtPr>
                <w:id w:val="-1967791478"/>
                <w:tag w:val="goog_rdk_375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focuses on validating drug dosage information and providing safer alternatives in case harmful interactions are detected. It leverages the </w:t>
                  </w:r>
                </w:ins>
              </w:sdtContent>
            </w:sdt>
            <w:ins w:author="Anonymous" w:id="12" w:date="2025-08-29T06:22:43Z">
              <w:sdt>
                <w:sdtPr>
                  <w:id w:val="-786507233"/>
                  <w:tag w:val="goog_rdk_375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API</w:t>
                  </w:r>
                </w:sdtContent>
              </w:sdt>
              <w:sdt>
                <w:sdtPr>
                  <w:id w:val="599563406"/>
                  <w:tag w:val="goog_rdk_375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to fetch standardized dosage details and suggest appropriate substitutions for conflicting medications.</w:t>
                  </w:r>
                </w:sdtContent>
              </w:sdt>
            </w:ins>
          </w:sdtContent>
        </w:sdt>
      </w:p>
    </w:sdtContent>
  </w:sdt>
  <w:sdt>
    <w:sdtPr>
      <w:id w:val="1159585956"/>
      <w:tag w:val="goog_rdk_3764"/>
    </w:sdtPr>
    <w:sdtContent>
      <w:p w:rsidR="00000000" w:rsidDel="00000000" w:rsidP="00000000" w:rsidRDefault="00000000" w:rsidRPr="00000000" w14:paraId="00000462">
        <w:pPr>
          <w:tabs>
            <w:tab w:val="center" w:leader="none" w:pos="4513"/>
            <w:tab w:val="right" w:leader="none" w:pos="9026"/>
          </w:tabs>
          <w:spacing w:after="280" w:before="280" w:line="240" w:lineRule="auto"/>
          <w:jc w:val="both"/>
          <w:rPr>
            <w:ins w:author="Anonymous" w:id="12" w:date="2025-08-29T06:22:43Z"/>
            <w:rFonts w:ascii="Cambria" w:cs="Cambria" w:eastAsia="Cambria" w:hAnsi="Cambria"/>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2461461"/>
            <w:tag w:val="goog_rdk_3761"/>
          </w:sdtPr>
          <w:sdtContent>
            <w:ins w:author="Anonymous" w:id="12" w:date="2025-08-29T06:22:43Z"/>
            <w:sdt>
              <w:sdtPr>
                <w:id w:val="1307737172"/>
                <w:tag w:val="goog_rdk_3762"/>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3.1: </w:t>
                  </w:r>
                </w:ins>
              </w:sdtContent>
            </w:sdt>
            <w:ins w:author="Anonymous" w:id="12" w:date="2025-08-29T06:22:43Z">
              <w:sdt>
                <w:sdtPr>
                  <w:id w:val="1027912226"/>
                  <w:tag w:val="goog_rdk_3763"/>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API Usage</w:t>
                  </w:r>
                </w:sdtContent>
              </w:sdt>
            </w:ins>
          </w:sdtContent>
        </w:sdt>
      </w:p>
    </w:sdtContent>
  </w:sdt>
  <w:sdt>
    <w:sdtPr>
      <w:id w:val="606001275"/>
      <w:tag w:val="goog_rdk_3769"/>
    </w:sdtPr>
    <w:sdtContent>
      <w:p w:rsidR="00000000" w:rsidDel="00000000" w:rsidP="00000000" w:rsidRDefault="00000000" w:rsidRPr="00000000" w14:paraId="00000463">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6750571"/>
            <w:tag w:val="goog_rdk_3765"/>
          </w:sdtPr>
          <w:sdtContent>
            <w:ins w:author="Anonymous" w:id="12" w:date="2025-08-29T06:22:43Z"/>
            <w:sdt>
              <w:sdtPr>
                <w:id w:val="1981649893"/>
                <w:tag w:val="goog_rdk_376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ensure dosage correctness and enrich drug information, we utilized the </w:t>
                  </w:r>
                </w:ins>
              </w:sdtContent>
            </w:sdt>
            <w:ins w:author="Anonymous" w:id="12" w:date="2025-08-29T06:22:43Z">
              <w:sdt>
                <w:sdtPr>
                  <w:id w:val="-1090829074"/>
                  <w:tag w:val="goog_rdk_3767"/>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RxNorm RESTful APIs</w:t>
                  </w:r>
                </w:sdtContent>
              </w:sdt>
              <w:sdt>
                <w:sdtPr>
                  <w:id w:val="-1649452519"/>
                  <w:tag w:val="goog_rdk_3768"/>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provided by the U.S. National Library of Medicine (NLM). RxNorm APIs allow us to retrieve:</w:t>
                  </w:r>
                </w:sdtContent>
              </w:sdt>
            </w:ins>
          </w:sdtContent>
        </w:sdt>
      </w:p>
    </w:sdtContent>
  </w:sdt>
  <w:sdt>
    <w:sdtPr>
      <w:id w:val="-14188317"/>
      <w:tag w:val="goog_rdk_3772"/>
    </w:sdtPr>
    <w:sdtContent>
      <w:p w:rsidR="00000000" w:rsidDel="00000000" w:rsidP="00000000" w:rsidRDefault="00000000" w:rsidRPr="00000000" w14:paraId="00000464">
        <w:pPr>
          <w:numPr>
            <w:ilvl w:val="0"/>
            <w:numId w:val="4"/>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136529119"/>
            <w:tag w:val="goog_rdk_3770"/>
          </w:sdtPr>
          <w:sdtContent>
            <w:ins w:author="Anonymous" w:id="12" w:date="2025-08-29T06:22:43Z"/>
            <w:sdt>
              <w:sdtPr>
                <w:id w:val="2076657466"/>
                <w:tag w:val="goog_rdk_377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Standardized drug names</w:t>
                  </w:r>
                </w:ins>
              </w:sdtContent>
            </w:sdt>
            <w:ins w:author="Anonymous" w:id="12" w:date="2025-08-29T06:22:43Z"/>
          </w:sdtContent>
        </w:sdt>
      </w:p>
    </w:sdtContent>
  </w:sdt>
  <w:sdt>
    <w:sdtPr>
      <w:id w:val="-737984810"/>
      <w:tag w:val="goog_rdk_3775"/>
    </w:sdtPr>
    <w:sdtContent>
      <w:p w:rsidR="00000000" w:rsidDel="00000000" w:rsidP="00000000" w:rsidRDefault="00000000" w:rsidRPr="00000000" w14:paraId="00000465">
        <w:pPr>
          <w:numPr>
            <w:ilvl w:val="0"/>
            <w:numId w:val="4"/>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650724781"/>
            <w:tag w:val="goog_rdk_3773"/>
          </w:sdtPr>
          <w:sdtContent>
            <w:ins w:author="Anonymous" w:id="12" w:date="2025-08-29T06:22:43Z"/>
            <w:sdt>
              <w:sdtPr>
                <w:id w:val="1720105902"/>
                <w:tag w:val="goog_rdk_377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Dosage forms (e.g., tablet, injection)</w:t>
                  </w:r>
                </w:ins>
              </w:sdtContent>
            </w:sdt>
            <w:ins w:author="Anonymous" w:id="12" w:date="2025-08-29T06:22:43Z"/>
          </w:sdtContent>
        </w:sdt>
      </w:p>
    </w:sdtContent>
  </w:sdt>
  <w:sdt>
    <w:sdtPr>
      <w:id w:val="-878138519"/>
      <w:tag w:val="goog_rdk_3778"/>
    </w:sdtPr>
    <w:sdtContent>
      <w:p w:rsidR="00000000" w:rsidDel="00000000" w:rsidP="00000000" w:rsidRDefault="00000000" w:rsidRPr="00000000" w14:paraId="00000466">
        <w:pPr>
          <w:numPr>
            <w:ilvl w:val="0"/>
            <w:numId w:val="4"/>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2177878"/>
            <w:tag w:val="goog_rdk_3776"/>
          </w:sdtPr>
          <w:sdtContent>
            <w:ins w:author="Anonymous" w:id="12" w:date="2025-08-29T06:22:43Z"/>
            <w:sdt>
              <w:sdtPr>
                <w:id w:val="2024123459"/>
                <w:tag w:val="goog_rdk_377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Strengths and units (e.g., 500mg, 10ml)</w:t>
                  </w:r>
                </w:ins>
              </w:sdtContent>
            </w:sdt>
            <w:ins w:author="Anonymous" w:id="12" w:date="2025-08-29T06:22:43Z"/>
          </w:sdtContent>
        </w:sdt>
      </w:p>
    </w:sdtContent>
  </w:sdt>
  <w:sdt>
    <w:sdtPr>
      <w:id w:val="-1634219070"/>
      <w:tag w:val="goog_rdk_3781"/>
    </w:sdtPr>
    <w:sdtContent>
      <w:p w:rsidR="00000000" w:rsidDel="00000000" w:rsidP="00000000" w:rsidRDefault="00000000" w:rsidRPr="00000000" w14:paraId="00000467">
        <w:pPr>
          <w:numPr>
            <w:ilvl w:val="0"/>
            <w:numId w:val="4"/>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1878009270"/>
            <w:tag w:val="goog_rdk_3779"/>
          </w:sdtPr>
          <w:sdtContent>
            <w:ins w:author="Anonymous" w:id="12" w:date="2025-08-29T06:22:43Z"/>
            <w:sdt>
              <w:sdtPr>
                <w:id w:val="265162589"/>
                <w:tag w:val="goog_rdk_378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Related brand/generic names</w:t>
                  </w:r>
                </w:ins>
              </w:sdtContent>
            </w:sdt>
            <w:ins w:author="Anonymous" w:id="12" w:date="2025-08-29T06:22:43Z"/>
          </w:sdtContent>
        </w:sdt>
      </w:p>
    </w:sdtContent>
  </w:sdt>
  <w:sdt>
    <w:sdtPr>
      <w:id w:val="1656849634"/>
      <w:tag w:val="goog_rdk_3785"/>
    </w:sdtPr>
    <w:sdtContent>
      <w:p w:rsidR="00000000" w:rsidDel="00000000" w:rsidP="00000000" w:rsidRDefault="00000000" w:rsidRPr="00000000" w14:paraId="00000468">
        <w:pPr>
          <w:tabs>
            <w:tab w:val="center" w:leader="none" w:pos="4513"/>
            <w:tab w:val="right" w:leader="none" w:pos="9026"/>
          </w:tabs>
          <w:spacing w:line="240" w:lineRule="auto"/>
          <w:jc w:val="both"/>
          <w:rPr>
            <w:ins w:author="Anonymous" w:id="12" w:date="2025-08-29T06:22:43Z"/>
            <w:rFonts w:ascii="Cambria" w:cs="Cambria" w:eastAsia="Cambria" w:hAnsi="Cambria"/>
            <w:b w:val="1"/>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16514883"/>
            <w:tag w:val="goog_rdk_3782"/>
          </w:sdtPr>
          <w:sdtContent>
            <w:ins w:author="Anonymous" w:id="12" w:date="2025-08-29T06:22:43Z"/>
            <w:sdt>
              <w:sdtPr>
                <w:id w:val="-406042507"/>
                <w:tag w:val="goog_rdk_378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Steps to use RxNorm API:</w:t>
                  </w:r>
                </w:ins>
              </w:sdtContent>
            </w:sdt>
            <w:ins w:author="Anonymous" w:id="12" w:date="2025-08-29T06:22:43Z">
              <w:sdt>
                <w:sdtPr>
                  <w:id w:val="-514071820"/>
                  <w:tag w:val="goog_rdk_3784"/>
                </w:sdtPr>
                <w:sdtContent>
                  <w:r w:rsidDel="00000000" w:rsidR="00000000" w:rsidRPr="00000000">
                    <w:rPr>
                      <w:rtl w:val="0"/>
                    </w:rPr>
                  </w:r>
                </w:sdtContent>
              </w:sdt>
            </w:ins>
          </w:sdtContent>
        </w:sdt>
      </w:p>
    </w:sdtContent>
  </w:sdt>
  <w:sdt>
    <w:sdtPr>
      <w:id w:val="-1037059150"/>
      <w:tag w:val="goog_rdk_3789"/>
    </w:sdtPr>
    <w:sdtContent>
      <w:p w:rsidR="00000000" w:rsidDel="00000000" w:rsidP="00000000" w:rsidRDefault="00000000" w:rsidRPr="00000000" w14:paraId="00000469">
        <w:pPr>
          <w:numPr>
            <w:ilvl w:val="0"/>
            <w:numId w:val="5"/>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686745602"/>
            <w:tag w:val="goog_rdk_3786"/>
          </w:sdtPr>
          <w:sdtContent>
            <w:ins w:author="Anonymous" w:id="12" w:date="2025-08-29T06:22:43Z"/>
            <w:sdt>
              <w:sdtPr>
                <w:id w:val="-201632842"/>
                <w:tag w:val="goog_rdk_3787"/>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Register for a UMLS API Key:</w:t>
                  </w:r>
                </w:ins>
              </w:sdtContent>
            </w:sdt>
            <w:ins w:author="Anonymous" w:id="12" w:date="2025-08-29T06:22:43Z">
              <w:sdt>
                <w:sdtPr>
                  <w:id w:val="-1708410351"/>
                  <w:tag w:val="goog_rdk_3788"/>
                </w:sdtPr>
                <w:sdtContent>
                  <w:r w:rsidDel="00000000" w:rsidR="00000000" w:rsidRPr="00000000">
                    <w:rPr>
                      <w:rtl w:val="0"/>
                    </w:rPr>
                  </w:r>
                </w:sdtContent>
              </w:sdt>
            </w:ins>
          </w:sdtContent>
        </w:sdt>
      </w:p>
    </w:sdtContent>
  </w:sdt>
  <w:sdt>
    <w:sdtPr>
      <w:id w:val="-733682941"/>
      <w:tag w:val="goog_rdk_3795"/>
    </w:sdtPr>
    <w:sdtContent>
      <w:p w:rsidR="00000000" w:rsidDel="00000000" w:rsidP="00000000" w:rsidRDefault="00000000" w:rsidRPr="00000000" w14:paraId="0000046A">
        <w:pPr>
          <w:numPr>
            <w:ilvl w:val="1"/>
            <w:numId w:val="7"/>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291919061"/>
            <w:tag w:val="goog_rdk_3790"/>
          </w:sdtPr>
          <w:sdtContent>
            <w:ins w:author="Anonymous" w:id="12" w:date="2025-08-29T06:22:43Z"/>
            <w:sdt>
              <w:sdtPr>
                <w:id w:val="-1059139349"/>
                <w:tag w:val="goog_rdk_379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Go to: </w:t>
                  </w:r>
                </w:ins>
              </w:sdtContent>
            </w:sdt>
            <w:ins w:author="Anonymous" w:id="12" w:date="2025-08-29T06:22:43Z"/>
          </w:sdtContent>
        </w:sdt>
        <w:sdt>
          <w:sdtPr>
            <w:id w:val="-1661409744"/>
            <w:tag w:val="goog_rdk_3792"/>
          </w:sdtPr>
          <w:sdtContent>
            <w:ins w:author="Anonymous" w:id="12" w:date="2025-08-29T06:22:43Z">
              <w:r w:rsidDel="00000000" w:rsidR="00000000" w:rsidRPr="00000000">
                <w:fldChar w:fldCharType="begin"/>
              </w:r>
              <w:r w:rsidDel="00000000" w:rsidR="00000000" w:rsidRPr="00000000">
                <w:instrText xml:space="preserve">HYPERLINK "https://uts.nlm.nih.gov/"</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https://uts.nlm.nih.gov/</w:t>
              </w:r>
              <w:r w:rsidDel="00000000" w:rsidR="00000000" w:rsidRPr="00000000">
                <w:fldChar w:fldCharType="end"/>
              </w:r>
            </w:ins>
          </w:sdtContent>
        </w:sdt>
        <w:sdt>
          <w:sdtPr>
            <w:id w:val="553658708"/>
            <w:tag w:val="goog_rdk_3793"/>
          </w:sdtPr>
          <w:sdtContent>
            <w:ins w:author="Anonymous" w:id="12" w:date="2025-08-29T06:22:43Z"/>
            <w:sdt>
              <w:sdtPr>
                <w:id w:val="-1982269334"/>
                <w:tag w:val="goog_rdk_3794"/>
              </w:sdtPr>
              <w:sdtContent>
                <w:ins w:author="Anonymous" w:id="12" w:date="2025-08-29T06:22:43Z">
                  <w:r w:rsidDel="00000000" w:rsidR="00000000" w:rsidRPr="00000000">
                    <w:rPr>
                      <w:rtl w:val="0"/>
                    </w:rPr>
                  </w:r>
                </w:ins>
              </w:sdtContent>
            </w:sdt>
            <w:ins w:author="Anonymous" w:id="12" w:date="2025-08-29T06:22:43Z"/>
          </w:sdtContent>
        </w:sdt>
      </w:p>
    </w:sdtContent>
  </w:sdt>
  <w:sdt>
    <w:sdtPr>
      <w:id w:val="-700510518"/>
      <w:tag w:val="goog_rdk_3798"/>
    </w:sdtPr>
    <w:sdtContent>
      <w:p w:rsidR="00000000" w:rsidDel="00000000" w:rsidP="00000000" w:rsidRDefault="00000000" w:rsidRPr="00000000" w14:paraId="0000046B">
        <w:pPr>
          <w:numPr>
            <w:ilvl w:val="1"/>
            <w:numId w:val="7"/>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103620439"/>
            <w:tag w:val="goog_rdk_3796"/>
          </w:sdtPr>
          <w:sdtContent>
            <w:ins w:author="Anonymous" w:id="12" w:date="2025-08-29T06:22:43Z"/>
            <w:sdt>
              <w:sdtPr>
                <w:id w:val="-231221476"/>
                <w:tag w:val="goog_rdk_379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Create an account and request access.</w:t>
                  </w:r>
                </w:ins>
              </w:sdtContent>
            </w:sdt>
            <w:ins w:author="Anonymous" w:id="12" w:date="2025-08-29T06:22:43Z"/>
          </w:sdtContent>
        </w:sdt>
      </w:p>
    </w:sdtContent>
  </w:sdt>
  <w:sdt>
    <w:sdtPr>
      <w:id w:val="-840032710"/>
      <w:tag w:val="goog_rdk_3801"/>
    </w:sdtPr>
    <w:sdtContent>
      <w:p w:rsidR="00000000" w:rsidDel="00000000" w:rsidP="00000000" w:rsidRDefault="00000000" w:rsidRPr="00000000" w14:paraId="0000046C">
        <w:pPr>
          <w:numPr>
            <w:ilvl w:val="1"/>
            <w:numId w:val="7"/>
          </w:numPr>
          <w:tabs>
            <w:tab w:val="center" w:leader="none" w:pos="4513"/>
            <w:tab w:val="right" w:leader="none" w:pos="9026"/>
          </w:tabs>
          <w:spacing w:line="240" w:lineRule="auto"/>
          <w:ind w:left="1440" w:hanging="360"/>
          <w:jc w:val="both"/>
          <w:rPr>
            <w:ins w:author="Anonymous" w:id="12" w:date="2025-08-29T06:22:43Z"/>
            <w:rFonts w:ascii="Cambria" w:cs="Cambria" w:eastAsia="Cambria" w:hAnsi="Cambria"/>
            <w:sz w:val="22"/>
            <w:szCs w:val="22"/>
          </w:rPr>
        </w:pPr>
        <w:sdt>
          <w:sdtPr>
            <w:id w:val="1572657072"/>
            <w:tag w:val="goog_rdk_3799"/>
          </w:sdtPr>
          <w:sdtContent>
            <w:ins w:author="Anonymous" w:id="12" w:date="2025-08-29T06:22:43Z"/>
            <w:sdt>
              <w:sdtPr>
                <w:id w:val="1628099257"/>
                <w:tag w:val="goog_rdk_380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Once approved, obtain your API key (used for authentication) as mentioned in Activity 1.1, Milestone 1.</w:t>
                  </w:r>
                </w:ins>
              </w:sdtContent>
            </w:sdt>
            <w:ins w:author="Anonymous" w:id="12" w:date="2025-08-29T06:22:43Z"/>
          </w:sdtContent>
        </w:sdt>
      </w:p>
    </w:sdtContent>
  </w:sdt>
  <w:sdt>
    <w:sdtPr>
      <w:id w:val="1036970394"/>
      <w:tag w:val="goog_rdk_3805"/>
    </w:sdtPr>
    <w:sdtContent>
      <w:p w:rsidR="00000000" w:rsidDel="00000000" w:rsidP="00000000" w:rsidRDefault="00000000" w:rsidRPr="00000000" w14:paraId="0000046D">
        <w:pPr>
          <w:numPr>
            <w:ilvl w:val="0"/>
            <w:numId w:val="5"/>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892888438"/>
            <w:tag w:val="goog_rdk_3802"/>
          </w:sdtPr>
          <w:sdtContent>
            <w:ins w:author="Anonymous" w:id="12" w:date="2025-08-29T06:22:43Z"/>
            <w:sdt>
              <w:sdtPr>
                <w:id w:val="1968150362"/>
                <w:tag w:val="goog_rdk_3803"/>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 RxNorm endpoints</w:t>
                  </w:r>
                </w:ins>
              </w:sdtContent>
            </w:sdt>
            <w:ins w:author="Anonymous" w:id="12" w:date="2025-08-29T06:22:43Z">
              <w:sdt>
                <w:sdtPr>
                  <w:id w:val="-391219198"/>
                  <w:tag w:val="goog_rdk_3804"/>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such as:</w:t>
                  </w:r>
                </w:sdtContent>
              </w:sdt>
            </w:ins>
          </w:sdtContent>
        </w:sdt>
      </w:p>
    </w:sdtContent>
  </w:sdt>
  <w:sdt>
    <w:sdtPr>
      <w:id w:val="1671520860"/>
      <w:tag w:val="goog_rdk_3810"/>
    </w:sdtPr>
    <w:sdtContent>
      <w:p w:rsidR="00000000" w:rsidDel="00000000" w:rsidP="00000000" w:rsidRDefault="00000000" w:rsidRPr="00000000" w14:paraId="0000046E">
        <w:pPr>
          <w:numPr>
            <w:ilvl w:val="0"/>
            <w:numId w:val="8"/>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614547346"/>
            <w:tag w:val="goog_rdk_3806"/>
          </w:sdtPr>
          <w:sdtContent>
            <w:ins w:author="Anonymous" w:id="12" w:date="2025-08-29T06:22:43Z"/>
          </w:sdtContent>
        </w:sdt>
        <w:sdt>
          <w:sdtPr>
            <w:id w:val="-672125823"/>
            <w:tag w:val="goog_rdk_3807"/>
          </w:sdtPr>
          <w:sdtContent>
            <w:ins w:author="Anonymous" w:id="12" w:date="2025-08-29T06:22:43Z">
              <w:r w:rsidDel="00000000" w:rsidR="00000000" w:rsidRPr="00000000">
                <w:fldChar w:fldCharType="begin"/>
              </w:r>
              <w:r w:rsidDel="00000000" w:rsidR="00000000" w:rsidRPr="00000000">
                <w:instrText xml:space="preserve">HYPERLINK "about:blank"</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https://rxnav.nlm.nih.gov/REST/rxcui?name=DRUG_NAME</w:t>
              </w:r>
              <w:r w:rsidDel="00000000" w:rsidR="00000000" w:rsidRPr="00000000">
                <w:fldChar w:fldCharType="end"/>
              </w:r>
            </w:ins>
          </w:sdtContent>
        </w:sdt>
        <w:sdt>
          <w:sdtPr>
            <w:id w:val="-715419554"/>
            <w:tag w:val="goog_rdk_3808"/>
          </w:sdtPr>
          <w:sdtContent>
            <w:ins w:author="Anonymous" w:id="12" w:date="2025-08-29T06:22:43Z"/>
            <w:sdt>
              <w:sdtPr>
                <w:id w:val="-1912363271"/>
                <w:tag w:val="goog_rdk_380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 To get RxCUI for a drug</w:t>
                  </w:r>
                </w:ins>
              </w:sdtContent>
            </w:sdt>
            <w:ins w:author="Anonymous" w:id="12" w:date="2025-08-29T06:22:43Z"/>
          </w:sdtContent>
        </w:sdt>
      </w:p>
    </w:sdtContent>
  </w:sdt>
  <w:sdt>
    <w:sdtPr>
      <w:id w:val="722037501"/>
      <w:tag w:val="goog_rdk_3815"/>
    </w:sdtPr>
    <w:sdtContent>
      <w:p w:rsidR="00000000" w:rsidDel="00000000" w:rsidP="00000000" w:rsidRDefault="00000000" w:rsidRPr="00000000" w14:paraId="0000046F">
        <w:pPr>
          <w:numPr>
            <w:ilvl w:val="0"/>
            <w:numId w:val="8"/>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1140279"/>
            <w:tag w:val="goog_rdk_3811"/>
          </w:sdtPr>
          <w:sdtContent>
            <w:ins w:author="Anonymous" w:id="12" w:date="2025-08-29T06:22:43Z"/>
          </w:sdtContent>
        </w:sdt>
        <w:sdt>
          <w:sdtPr>
            <w:id w:val="-2089937361"/>
            <w:tag w:val="goog_rdk_3812"/>
          </w:sdtPr>
          <w:sdtContent>
            <w:ins w:author="Anonymous" w:id="12" w:date="2025-08-29T06:22:43Z">
              <w:r w:rsidDel="00000000" w:rsidR="00000000" w:rsidRPr="00000000">
                <w:fldChar w:fldCharType="begin"/>
              </w:r>
              <w:r w:rsidDel="00000000" w:rsidR="00000000" w:rsidRPr="00000000">
                <w:instrText xml:space="preserve">HYPERLINK "about:blank"</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https://rxnav.nlm.nih.gov/REST/rxcui/RXCUI/allrelated.json</w:t>
              </w:r>
              <w:r w:rsidDel="00000000" w:rsidR="00000000" w:rsidRPr="00000000">
                <w:fldChar w:fldCharType="end"/>
              </w:r>
            </w:ins>
          </w:sdtContent>
        </w:sdt>
        <w:sdt>
          <w:sdtPr>
            <w:id w:val="1122515636"/>
            <w:tag w:val="goog_rdk_3813"/>
          </w:sdtPr>
          <w:sdtContent>
            <w:ins w:author="Anonymous" w:id="12" w:date="2025-08-29T06:22:43Z"/>
            <w:sdt>
              <w:sdtPr>
                <w:id w:val="1072826814"/>
                <w:tag w:val="goog_rdk_381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 To get drug variations and related ingredients</w:t>
                  </w:r>
                </w:ins>
              </w:sdtContent>
            </w:sdt>
            <w:ins w:author="Anonymous" w:id="12" w:date="2025-08-29T06:22:43Z"/>
          </w:sdtContent>
        </w:sdt>
      </w:p>
    </w:sdtContent>
  </w:sdt>
  <w:sdt>
    <w:sdtPr>
      <w:id w:val="-358555938"/>
      <w:tag w:val="goog_rdk_3820"/>
    </w:sdtPr>
    <w:sdtContent>
      <w:p w:rsidR="00000000" w:rsidDel="00000000" w:rsidP="00000000" w:rsidRDefault="00000000" w:rsidRPr="00000000" w14:paraId="00000470">
        <w:pPr>
          <w:numPr>
            <w:ilvl w:val="0"/>
            <w:numId w:val="8"/>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818291539"/>
            <w:tag w:val="goog_rdk_3816"/>
          </w:sdtPr>
          <w:sdtContent>
            <w:ins w:author="Anonymous" w:id="12" w:date="2025-08-29T06:22:43Z"/>
          </w:sdtContent>
        </w:sdt>
        <w:sdt>
          <w:sdtPr>
            <w:id w:val="-712251353"/>
            <w:tag w:val="goog_rdk_3817"/>
          </w:sdtPr>
          <w:sdtContent>
            <w:ins w:author="Anonymous" w:id="12" w:date="2025-08-29T06:22:43Z">
              <w:r w:rsidDel="00000000" w:rsidR="00000000" w:rsidRPr="00000000">
                <w:fldChar w:fldCharType="begin"/>
              </w:r>
              <w:r w:rsidDel="00000000" w:rsidR="00000000" w:rsidRPr="00000000">
                <w:instrText xml:space="preserve">HYPERLINK "about:blank"</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https://rxnav.nlm.nih.gov/REST/rxcui/RXCUI/properties.json</w:t>
              </w:r>
              <w:r w:rsidDel="00000000" w:rsidR="00000000" w:rsidRPr="00000000">
                <w:fldChar w:fldCharType="end"/>
              </w:r>
            </w:ins>
          </w:sdtContent>
        </w:sdt>
        <w:sdt>
          <w:sdtPr>
            <w:id w:val="-541987794"/>
            <w:tag w:val="goog_rdk_3818"/>
          </w:sdtPr>
          <w:sdtContent>
            <w:ins w:author="Anonymous" w:id="12" w:date="2025-08-29T06:22:43Z"/>
            <w:sdt>
              <w:sdtPr>
                <w:id w:val="-464345555"/>
                <w:tag w:val="goog_rdk_381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 To get strength and dosage information</w:t>
                  </w:r>
                </w:ins>
              </w:sdtContent>
            </w:sdt>
            <w:ins w:author="Anonymous" w:id="12" w:date="2025-08-29T06:22:43Z"/>
          </w:sdtContent>
        </w:sdt>
      </w:p>
    </w:sdtContent>
  </w:sdt>
  <w:sdt>
    <w:sdtPr>
      <w:id w:val="-66355213"/>
      <w:tag w:val="goog_rdk_3823"/>
    </w:sdtPr>
    <w:sdtContent>
      <w:p w:rsidR="00000000" w:rsidDel="00000000" w:rsidP="00000000" w:rsidRDefault="00000000" w:rsidRPr="00000000" w14:paraId="00000471">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1867713"/>
            <w:tag w:val="goog_rdk_3821"/>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8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298700"/>
                            </a:xfrm>
                            <a:prstGeom prst="rect"/>
                            <a:ln/>
                          </pic:spPr>
                        </pic:pic>
                      </a:graphicData>
                    </a:graphic>
                  </wp:inline>
                </w:drawing>
              </w:r>
            </w:ins>
            <w:sdt>
              <w:sdtPr>
                <w:id w:val="-2056993302"/>
                <w:tag w:val="goog_rdk_3822"/>
              </w:sdtPr>
              <w:sdtContent>
                <w:ins w:author="Anonymous" w:id="12" w:date="2025-08-29T06:22:43Z">
                  <w:r w:rsidDel="00000000" w:rsidR="00000000" w:rsidRPr="00000000">
                    <w:rPr>
                      <w:rtl w:val="0"/>
                    </w:rPr>
                  </w:r>
                </w:ins>
              </w:sdtContent>
            </w:sdt>
            <w:ins w:author="Anonymous" w:id="12" w:date="2025-08-29T06:22:43Z"/>
          </w:sdtContent>
        </w:sdt>
      </w:p>
    </w:sdtContent>
  </w:sdt>
  <w:sdt>
    <w:sdtPr>
      <w:id w:val="947648176"/>
      <w:tag w:val="goog_rdk_3826"/>
    </w:sdtPr>
    <w:sdtContent>
      <w:p w:rsidR="00000000" w:rsidDel="00000000" w:rsidP="00000000" w:rsidRDefault="00000000" w:rsidRPr="00000000" w14:paraId="00000472">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85017617"/>
            <w:tag w:val="goog_rdk_3824"/>
          </w:sdtPr>
          <w:sdtContent>
            <w:ins w:author="Anonymous" w:id="12" w:date="2025-08-29T06:22:43Z"/>
            <w:sdt>
              <w:sdtPr>
                <w:id w:val="-1141095600"/>
                <w:tag w:val="goog_rdk_3825"/>
              </w:sdtPr>
              <w:sdtContent>
                <w:ins w:author="Anonymous" w:id="12" w:date="2025-08-29T06:22:43Z">
                  <w:r w:rsidDel="00000000" w:rsidR="00000000" w:rsidRPr="00000000">
                    <w:rPr>
                      <w:rtl w:val="0"/>
                    </w:rPr>
                  </w:r>
                </w:ins>
              </w:sdtContent>
            </w:sdt>
            <w:ins w:author="Anonymous" w:id="12" w:date="2025-08-29T06:22:43Z"/>
          </w:sdtContent>
        </w:sdt>
      </w:p>
    </w:sdtContent>
  </w:sdt>
  <w:sdt>
    <w:sdtPr>
      <w:id w:val="-1796522824"/>
      <w:tag w:val="goog_rdk_3829"/>
    </w:sdtPr>
    <w:sdtContent>
      <w:p w:rsidR="00000000" w:rsidDel="00000000" w:rsidP="00000000" w:rsidRDefault="00000000" w:rsidRPr="00000000" w14:paraId="00000473">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67060529"/>
            <w:tag w:val="goog_rdk_3827"/>
          </w:sdtPr>
          <w:sdtContent>
            <w:ins w:author="Anonymous" w:id="12" w:date="2025-08-29T06:22:43Z"/>
            <w:sdt>
              <w:sdtPr>
                <w:id w:val="-2097422186"/>
                <w:tag w:val="goog_rdk_382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Relevant Functions:</w:t>
                  </w:r>
                </w:ins>
              </w:sdtContent>
            </w:sdt>
            <w:ins w:author="Anonymous" w:id="12" w:date="2025-08-29T06:22:43Z"/>
          </w:sdtContent>
        </w:sdt>
      </w:p>
    </w:sdtContent>
  </w:sdt>
  <w:sdt>
    <w:sdtPr>
      <w:id w:val="1590600028"/>
      <w:tag w:val="goog_rdk_3832"/>
    </w:sdtPr>
    <w:sdtContent>
      <w:p w:rsidR="00000000" w:rsidDel="00000000" w:rsidP="00000000" w:rsidRDefault="00000000" w:rsidRPr="00000000" w14:paraId="00000474">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29543263"/>
            <w:tag w:val="goog_rdk_3830"/>
          </w:sdtPr>
          <w:sdtContent>
            <w:ins w:author="Anonymous" w:id="12" w:date="2025-08-29T06:22:43Z"/>
            <w:sdt>
              <w:sdtPr>
                <w:id w:val="491571421"/>
                <w:tag w:val="goog_rdk_383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1. get_rxcui(drug_name)</w:t>
                  </w:r>
                </w:ins>
              </w:sdtContent>
            </w:sdt>
            <w:ins w:author="Anonymous" w:id="12" w:date="2025-08-29T06:22:43Z"/>
          </w:sdtContent>
        </w:sdt>
      </w:p>
    </w:sdtContent>
  </w:sdt>
  <w:sdt>
    <w:sdtPr>
      <w:id w:val="96837416"/>
      <w:tag w:val="goog_rdk_3835"/>
    </w:sdtPr>
    <w:sdtContent>
      <w:p w:rsidR="00000000" w:rsidDel="00000000" w:rsidP="00000000" w:rsidRDefault="00000000" w:rsidRPr="00000000" w14:paraId="00000475">
        <w:pPr>
          <w:numPr>
            <w:ilvl w:val="0"/>
            <w:numId w:val="9"/>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506734756"/>
            <w:tag w:val="goog_rdk_3833"/>
          </w:sdtPr>
          <w:sdtContent>
            <w:ins w:author="Anonymous" w:id="12" w:date="2025-08-29T06:22:43Z"/>
            <w:sdt>
              <w:sdtPr>
                <w:id w:val="-2009858865"/>
                <w:tag w:val="goog_rdk_383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Calls: https://rxnav.nlm.nih.gov/REST/rxcui.json?name=&lt;drug_name&gt;</w:t>
                  </w:r>
                </w:ins>
              </w:sdtContent>
            </w:sdt>
            <w:ins w:author="Anonymous" w:id="12" w:date="2025-08-29T06:22:43Z"/>
          </w:sdtContent>
        </w:sdt>
      </w:p>
    </w:sdtContent>
  </w:sdt>
  <w:sdt>
    <w:sdtPr>
      <w:id w:val="-2031467196"/>
      <w:tag w:val="goog_rdk_3840"/>
    </w:sdtPr>
    <w:sdtContent>
      <w:p w:rsidR="00000000" w:rsidDel="00000000" w:rsidP="00000000" w:rsidRDefault="00000000" w:rsidRPr="00000000" w14:paraId="00000476">
        <w:pPr>
          <w:numPr>
            <w:ilvl w:val="0"/>
            <w:numId w:val="9"/>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853919728"/>
            <w:tag w:val="goog_rdk_3836"/>
          </w:sdtPr>
          <w:sdtContent>
            <w:ins w:author="Anonymous" w:id="12" w:date="2025-08-29T06:22:43Z"/>
            <w:sdt>
              <w:sdtPr>
                <w:id w:val="-1065938158"/>
                <w:tag w:val="goog_rdk_383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RxNorm Concept Unique Identifier (</w:t>
                  </w:r>
                </w:ins>
              </w:sdtContent>
            </w:sdt>
            <w:ins w:author="Anonymous" w:id="12" w:date="2025-08-29T06:22:43Z">
              <w:sdt>
                <w:sdtPr>
                  <w:id w:val="-731278759"/>
                  <w:tag w:val="goog_rdk_3838"/>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RxCUI</w:t>
                  </w:r>
                </w:sdtContent>
              </w:sdt>
              <w:sdt>
                <w:sdtPr>
                  <w:id w:val="-1816394849"/>
                  <w:tag w:val="goog_rdk_3839"/>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w:t>
                  </w:r>
                </w:sdtContent>
              </w:sdt>
            </w:ins>
          </w:sdtContent>
        </w:sdt>
      </w:p>
    </w:sdtContent>
  </w:sdt>
  <w:sdt>
    <w:sdtPr>
      <w:id w:val="-1975398413"/>
      <w:tag w:val="goog_rdk_3843"/>
    </w:sdtPr>
    <w:sdtContent>
      <w:p w:rsidR="00000000" w:rsidDel="00000000" w:rsidP="00000000" w:rsidRDefault="00000000" w:rsidRPr="00000000" w14:paraId="00000477">
        <w:pPr>
          <w:numPr>
            <w:ilvl w:val="0"/>
            <w:numId w:val="9"/>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1664903389"/>
            <w:tag w:val="goog_rdk_3841"/>
          </w:sdtPr>
          <w:sdtContent>
            <w:ins w:author="Anonymous" w:id="12" w:date="2025-08-29T06:22:43Z"/>
            <w:sdt>
              <w:sdtPr>
                <w:id w:val="1874486560"/>
                <w:tag w:val="goog_rdk_384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Used to uniquely identify the drug.</w:t>
                  </w:r>
                </w:ins>
              </w:sdtContent>
            </w:sdt>
            <w:ins w:author="Anonymous" w:id="12" w:date="2025-08-29T06:22:43Z"/>
          </w:sdtContent>
        </w:sdt>
      </w:p>
    </w:sdtContent>
  </w:sdt>
  <w:sdt>
    <w:sdtPr>
      <w:id w:val="-46096750"/>
      <w:tag w:val="goog_rdk_3846"/>
    </w:sdtPr>
    <w:sdtContent>
      <w:p w:rsidR="00000000" w:rsidDel="00000000" w:rsidP="00000000" w:rsidRDefault="00000000" w:rsidRPr="00000000" w14:paraId="00000478">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83533493"/>
            <w:tag w:val="goog_rdk_3844"/>
          </w:sdtPr>
          <w:sdtContent>
            <w:ins w:author="Anonymous" w:id="12" w:date="2025-08-29T06:22:43Z"/>
            <w:sdt>
              <w:sdtPr>
                <w:id w:val="-1797330769"/>
                <w:tag w:val="goog_rdk_384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2. get_dosage_forms(rxcui)</w:t>
                  </w:r>
                </w:ins>
              </w:sdtContent>
            </w:sdt>
            <w:ins w:author="Anonymous" w:id="12" w:date="2025-08-29T06:22:43Z"/>
          </w:sdtContent>
        </w:sdt>
      </w:p>
    </w:sdtContent>
  </w:sdt>
  <w:sdt>
    <w:sdtPr>
      <w:id w:val="-1449243254"/>
      <w:tag w:val="goog_rdk_3849"/>
    </w:sdtPr>
    <w:sdtContent>
      <w:p w:rsidR="00000000" w:rsidDel="00000000" w:rsidP="00000000" w:rsidRDefault="00000000" w:rsidRPr="00000000" w14:paraId="00000479">
        <w:pPr>
          <w:numPr>
            <w:ilvl w:val="0"/>
            <w:numId w:val="10"/>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1310196653"/>
            <w:tag w:val="goog_rdk_3847"/>
          </w:sdtPr>
          <w:sdtContent>
            <w:ins w:author="Anonymous" w:id="12" w:date="2025-08-29T06:22:43Z"/>
            <w:sdt>
              <w:sdtPr>
                <w:id w:val="1547196735"/>
                <w:tag w:val="goog_rdk_384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Calls: https://rxnav.nlm.nih.gov/REST/rxcui/&lt;rxcui&gt;/related.json?tty=SCD</w:t>
                  </w:r>
                </w:ins>
              </w:sdtContent>
            </w:sdt>
            <w:ins w:author="Anonymous" w:id="12" w:date="2025-08-29T06:22:43Z"/>
          </w:sdtContent>
        </w:sdt>
      </w:p>
    </w:sdtContent>
  </w:sdt>
  <w:sdt>
    <w:sdtPr>
      <w:id w:val="1876632763"/>
      <w:tag w:val="goog_rdk_3854"/>
    </w:sdtPr>
    <w:sdtContent>
      <w:p w:rsidR="00000000" w:rsidDel="00000000" w:rsidP="00000000" w:rsidRDefault="00000000" w:rsidRPr="00000000" w14:paraId="0000047A">
        <w:pPr>
          <w:numPr>
            <w:ilvl w:val="0"/>
            <w:numId w:val="10"/>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526557349"/>
            <w:tag w:val="goog_rdk_3850"/>
          </w:sdtPr>
          <w:sdtContent>
            <w:ins w:author="Anonymous" w:id="12" w:date="2025-08-29T06:22:43Z"/>
            <w:sdt>
              <w:sdtPr>
                <w:id w:val="1434292073"/>
                <w:tag w:val="goog_rdk_385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Fetches </w:t>
                  </w:r>
                </w:ins>
              </w:sdtContent>
            </w:sdt>
            <w:ins w:author="Anonymous" w:id="12" w:date="2025-08-29T06:22:43Z">
              <w:sdt>
                <w:sdtPr>
                  <w:id w:val="-1017109213"/>
                  <w:tag w:val="goog_rdk_3852"/>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Structured Clinical Drug (SCD)</w:t>
                  </w:r>
                </w:sdtContent>
              </w:sdt>
              <w:sdt>
                <w:sdtPr>
                  <w:id w:val="-2126613006"/>
                  <w:tag w:val="goog_rdk_3853"/>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info.</w:t>
                  </w:r>
                </w:sdtContent>
              </w:sdt>
            </w:ins>
          </w:sdtContent>
        </w:sdt>
      </w:p>
    </w:sdtContent>
  </w:sdt>
  <w:sdt>
    <w:sdtPr>
      <w:id w:val="-514753281"/>
      <w:tag w:val="goog_rdk_3857"/>
    </w:sdtPr>
    <w:sdtContent>
      <w:p w:rsidR="00000000" w:rsidDel="00000000" w:rsidP="00000000" w:rsidRDefault="00000000" w:rsidRPr="00000000" w14:paraId="0000047B">
        <w:pPr>
          <w:numPr>
            <w:ilvl w:val="0"/>
            <w:numId w:val="10"/>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1851239181"/>
            <w:tag w:val="goog_rdk_3855"/>
          </w:sdtPr>
          <w:sdtContent>
            <w:ins w:author="Anonymous" w:id="12" w:date="2025-08-29T06:22:43Z"/>
            <w:sdt>
              <w:sdtPr>
                <w:id w:val="-2003612493"/>
                <w:tag w:val="goog_rdk_385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List of valid dosage formulations (e.g., Paracetamol 500 MG Oral Tablet)</w:t>
                  </w:r>
                </w:ins>
              </w:sdtContent>
            </w:sdt>
            <w:ins w:author="Anonymous" w:id="12" w:date="2025-08-29T06:22:43Z"/>
          </w:sdtContent>
        </w:sdt>
      </w:p>
    </w:sdtContent>
  </w:sdt>
  <w:sdt>
    <w:sdtPr>
      <w:id w:val="226217567"/>
      <w:tag w:val="goog_rdk_3862"/>
    </w:sdtPr>
    <w:sdtContent>
      <w:p w:rsidR="00000000" w:rsidDel="00000000" w:rsidP="00000000" w:rsidRDefault="00000000" w:rsidRPr="00000000" w14:paraId="0000047C">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8941999"/>
            <w:tag w:val="goog_rdk_3858"/>
          </w:sdtPr>
          <w:sdtContent>
            <w:ins w:author="Anonymous" w:id="12" w:date="2025-08-29T06:22:43Z"/>
            <w:sdt>
              <w:sdtPr>
                <w:id w:val="-1236954683"/>
                <w:tag w:val="goog_rdk_3859"/>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3.2: </w:t>
                  </w:r>
                </w:ins>
              </w:sdtContent>
            </w:sdt>
            <w:ins w:author="Anonymous" w:id="12" w:date="2025-08-29T06:22:43Z">
              <w:sdt>
                <w:sdtPr>
                  <w:id w:val="912010907"/>
                  <w:tag w:val="goog_rdk_3860"/>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Alternative Safe Drug Suggestions</w:t>
                  </w:r>
                </w:sdtContent>
              </w:sdt>
              <w:sdt>
                <w:sdtPr>
                  <w:id w:val="-799204289"/>
                  <w:tag w:val="goog_rdk_3861"/>
                </w:sdtPr>
                <w:sdtContent>
                  <w:r w:rsidDel="00000000" w:rsidR="00000000" w:rsidRPr="00000000">
                    <w:rPr>
                      <w:rtl w:val="0"/>
                    </w:rPr>
                  </w:r>
                </w:sdtContent>
              </w:sdt>
            </w:ins>
          </w:sdtContent>
        </w:sdt>
      </w:p>
    </w:sdtContent>
  </w:sdt>
  <w:sdt>
    <w:sdtPr>
      <w:id w:val="-916790566"/>
      <w:tag w:val="goog_rdk_3865"/>
    </w:sdtPr>
    <w:sdtContent>
      <w:p w:rsidR="00000000" w:rsidDel="00000000" w:rsidP="00000000" w:rsidRDefault="00000000" w:rsidRPr="00000000" w14:paraId="0000047D">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06121626"/>
            <w:tag w:val="goog_rdk_3863"/>
          </w:sdtPr>
          <w:sdtContent>
            <w:ins w:author="Anonymous" w:id="12" w:date="2025-08-29T06:22:43Z"/>
            <w:sdt>
              <w:sdtPr>
                <w:id w:val="-1058845777"/>
                <w:tag w:val="goog_rdk_386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part uses RxNorm to find alternative branded drugs with the same active ingredient.</w:t>
                  </w:r>
                </w:ins>
              </w:sdtContent>
            </w:sdt>
            <w:ins w:author="Anonymous" w:id="12" w:date="2025-08-29T06:22:43Z"/>
          </w:sdtContent>
        </w:sdt>
      </w:p>
    </w:sdtContent>
  </w:sdt>
  <w:sdt>
    <w:sdtPr>
      <w:id w:val="-375790183"/>
      <w:tag w:val="goog_rdk_3868"/>
    </w:sdtPr>
    <w:sdtContent>
      <w:p w:rsidR="00000000" w:rsidDel="00000000" w:rsidP="00000000" w:rsidRDefault="00000000" w:rsidRPr="00000000" w14:paraId="0000047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90595216"/>
            <w:tag w:val="goog_rdk_3866"/>
          </w:sdtPr>
          <w:sdtContent>
            <w:ins w:author="Anonymous" w:id="12" w:date="2025-08-29T06:22:43Z"/>
            <w:sdt>
              <w:sdtPr>
                <w:id w:val="714937023"/>
                <w:tag w:val="goog_rdk_386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Relevant Function:</w:t>
                  </w:r>
                </w:ins>
              </w:sdtContent>
            </w:sdt>
            <w:ins w:author="Anonymous" w:id="12" w:date="2025-08-29T06:22:43Z"/>
          </w:sdtContent>
        </w:sdt>
      </w:p>
    </w:sdtContent>
  </w:sdt>
  <w:sdt>
    <w:sdtPr>
      <w:id w:val="-784117293"/>
      <w:tag w:val="goog_rdk_3871"/>
    </w:sdtPr>
    <w:sdtContent>
      <w:p w:rsidR="00000000" w:rsidDel="00000000" w:rsidP="00000000" w:rsidRDefault="00000000" w:rsidRPr="00000000" w14:paraId="0000047F">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7107987"/>
            <w:tag w:val="goog_rdk_3869"/>
          </w:sdtPr>
          <w:sdtContent>
            <w:ins w:author="Anonymous" w:id="12" w:date="2025-08-29T06:22:43Z"/>
            <w:sdt>
              <w:sdtPr>
                <w:id w:val="1819966164"/>
                <w:tag w:val="goog_rdk_387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get_alternatives(rxcui)</w:t>
                  </w:r>
                </w:ins>
              </w:sdtContent>
            </w:sdt>
            <w:ins w:author="Anonymous" w:id="12" w:date="2025-08-29T06:22:43Z"/>
          </w:sdtContent>
        </w:sdt>
      </w:p>
    </w:sdtContent>
  </w:sdt>
  <w:sdt>
    <w:sdtPr>
      <w:id w:val="-1700708526"/>
      <w:tag w:val="goog_rdk_3876"/>
    </w:sdtPr>
    <w:sdtContent>
      <w:p w:rsidR="00000000" w:rsidDel="00000000" w:rsidP="00000000" w:rsidRDefault="00000000" w:rsidRPr="00000000" w14:paraId="00000480">
        <w:pPr>
          <w:numPr>
            <w:ilvl w:val="0"/>
            <w:numId w:val="11"/>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510156211"/>
            <w:tag w:val="goog_rdk_3872"/>
          </w:sdtPr>
          <w:sdtContent>
            <w:ins w:author="Anonymous" w:id="12" w:date="2025-08-29T06:22:43Z"/>
            <w:sdt>
              <w:sdtPr>
                <w:id w:val="-2051528639"/>
                <w:tag w:val="goog_rdk_387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 1: Find </w:t>
                  </w:r>
                </w:ins>
              </w:sdtContent>
            </w:sdt>
            <w:ins w:author="Anonymous" w:id="12" w:date="2025-08-29T06:22:43Z">
              <w:sdt>
                <w:sdtPr>
                  <w:id w:val="-1504111993"/>
                  <w:tag w:val="goog_rdk_3874"/>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ingredient-level RxCUI</w:t>
                  </w:r>
                </w:sdtContent>
              </w:sdt>
              <w:sdt>
                <w:sdtPr>
                  <w:id w:val="-235043330"/>
                  <w:tag w:val="goog_rdk_3875"/>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using:</w:t>
                  </w:r>
                </w:sdtContent>
              </w:sdt>
            </w:ins>
          </w:sdtContent>
        </w:sdt>
      </w:p>
    </w:sdtContent>
  </w:sdt>
  <w:sdt>
    <w:sdtPr>
      <w:id w:val="1345821419"/>
      <w:tag w:val="goog_rdk_3879"/>
    </w:sdtPr>
    <w:sdtContent>
      <w:p w:rsidR="00000000" w:rsidDel="00000000" w:rsidP="00000000" w:rsidRDefault="00000000" w:rsidRPr="00000000" w14:paraId="00000481">
        <w:pPr>
          <w:numPr>
            <w:ilvl w:val="1"/>
            <w:numId w:val="11"/>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1019422441"/>
            <w:tag w:val="goog_rdk_3877"/>
          </w:sdtPr>
          <w:sdtContent>
            <w:ins w:author="Anonymous" w:id="12" w:date="2025-08-29T06:22:43Z"/>
            <w:sdt>
              <w:sdtPr>
                <w:id w:val="-1351315107"/>
                <w:tag w:val="goog_rdk_387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https://rxnav.nlm.nih.gov/REST/rxcui/&lt;rxcui&gt;/related.json?tty=IN</w:t>
                  </w:r>
                </w:ins>
              </w:sdtContent>
            </w:sdt>
            <w:ins w:author="Anonymous" w:id="12" w:date="2025-08-29T06:22:43Z"/>
          </w:sdtContent>
        </w:sdt>
      </w:p>
    </w:sdtContent>
  </w:sdt>
  <w:sdt>
    <w:sdtPr>
      <w:id w:val="2000442089"/>
      <w:tag w:val="goog_rdk_3882"/>
    </w:sdtPr>
    <w:sdtContent>
      <w:p w:rsidR="00000000" w:rsidDel="00000000" w:rsidP="00000000" w:rsidRDefault="00000000" w:rsidRPr="00000000" w14:paraId="00000482">
        <w:pPr>
          <w:numPr>
            <w:ilvl w:val="0"/>
            <w:numId w:val="11"/>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181362158"/>
            <w:tag w:val="goog_rdk_3880"/>
          </w:sdtPr>
          <w:sdtContent>
            <w:ins w:author="Anonymous" w:id="12" w:date="2025-08-29T06:22:43Z"/>
            <w:sdt>
              <w:sdtPr>
                <w:id w:val="-1077980034"/>
                <w:tag w:val="goog_rdk_388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Step 2: Use ingredient RxCUI to get branded drugs:</w:t>
                  </w:r>
                </w:ins>
              </w:sdtContent>
            </w:sdt>
            <w:ins w:author="Anonymous" w:id="12" w:date="2025-08-29T06:22:43Z"/>
          </w:sdtContent>
        </w:sdt>
      </w:p>
    </w:sdtContent>
  </w:sdt>
  <w:sdt>
    <w:sdtPr>
      <w:id w:val="1414697994"/>
      <w:tag w:val="goog_rdk_3885"/>
    </w:sdtPr>
    <w:sdtContent>
      <w:p w:rsidR="00000000" w:rsidDel="00000000" w:rsidP="00000000" w:rsidRDefault="00000000" w:rsidRPr="00000000" w14:paraId="00000483">
        <w:pPr>
          <w:numPr>
            <w:ilvl w:val="1"/>
            <w:numId w:val="11"/>
          </w:numPr>
          <w:tabs>
            <w:tab w:val="center" w:leader="none" w:pos="4513"/>
            <w:tab w:val="right" w:leader="none" w:pos="9026"/>
          </w:tabs>
          <w:spacing w:after="0" w:line="240" w:lineRule="auto"/>
          <w:ind w:left="1440" w:hanging="360"/>
          <w:jc w:val="both"/>
          <w:rPr>
            <w:ins w:author="Anonymous" w:id="12" w:date="2025-08-29T06:22:43Z"/>
            <w:rFonts w:ascii="Cambria" w:cs="Cambria" w:eastAsia="Cambria" w:hAnsi="Cambria"/>
            <w:sz w:val="22"/>
            <w:szCs w:val="22"/>
          </w:rPr>
        </w:pPr>
        <w:sdt>
          <w:sdtPr>
            <w:id w:val="-2002512382"/>
            <w:tag w:val="goog_rdk_3883"/>
          </w:sdtPr>
          <w:sdtContent>
            <w:ins w:author="Anonymous" w:id="12" w:date="2025-08-29T06:22:43Z"/>
            <w:sdt>
              <w:sdtPr>
                <w:id w:val="1322904893"/>
                <w:tag w:val="goog_rdk_38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https://rxnav.nlm.nih.gov/REST/rxcui/&lt;ingredient_rxcui&gt;/related.json?tty=SBD</w:t>
                  </w:r>
                </w:ins>
              </w:sdtContent>
            </w:sdt>
            <w:ins w:author="Anonymous" w:id="12" w:date="2025-08-29T06:22:43Z"/>
          </w:sdtContent>
        </w:sdt>
      </w:p>
    </w:sdtContent>
  </w:sdt>
  <w:sdt>
    <w:sdtPr>
      <w:id w:val="272024806"/>
      <w:tag w:val="goog_rdk_3888"/>
    </w:sdtPr>
    <w:sdtContent>
      <w:p w:rsidR="00000000" w:rsidDel="00000000" w:rsidP="00000000" w:rsidRDefault="00000000" w:rsidRPr="00000000" w14:paraId="00000484">
        <w:pPr>
          <w:numPr>
            <w:ilvl w:val="0"/>
            <w:numId w:val="11"/>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1944027505"/>
            <w:tag w:val="goog_rdk_3886"/>
          </w:sdtPr>
          <w:sdtContent>
            <w:ins w:author="Anonymous" w:id="12" w:date="2025-08-29T06:22:43Z"/>
            <w:sdt>
              <w:sdtPr>
                <w:id w:val="344946500"/>
                <w:tag w:val="goog_rdk_388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Output: List of alternative drug names (e.g., brands like Crocin, Tylenol, etc.)</w:t>
                  </w:r>
                </w:ins>
              </w:sdtContent>
            </w:sdt>
            <w:ins w:author="Anonymous" w:id="12" w:date="2025-08-29T06:22:43Z"/>
          </w:sdtContent>
        </w:sdt>
      </w:p>
    </w:sdtContent>
  </w:sdt>
  <w:sdt>
    <w:sdtPr>
      <w:id w:val="-2143028141"/>
      <w:tag w:val="goog_rdk_3891"/>
    </w:sdtPr>
    <w:sdtContent>
      <w:p w:rsidR="00000000" w:rsidDel="00000000" w:rsidP="00000000" w:rsidRDefault="00000000" w:rsidRPr="00000000" w14:paraId="0000048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48056774"/>
            <w:tag w:val="goog_rdk_3889"/>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85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2298700"/>
                            </a:xfrm>
                            <a:prstGeom prst="rect"/>
                            <a:ln/>
                          </pic:spPr>
                        </pic:pic>
                      </a:graphicData>
                    </a:graphic>
                  </wp:inline>
                </w:drawing>
              </w:r>
            </w:ins>
            <w:sdt>
              <w:sdtPr>
                <w:id w:val="1567431202"/>
                <w:tag w:val="goog_rdk_3890"/>
              </w:sdtPr>
              <w:sdtContent>
                <w:ins w:author="Anonymous" w:id="12" w:date="2025-08-29T06:22:43Z">
                  <w:r w:rsidDel="00000000" w:rsidR="00000000" w:rsidRPr="00000000">
                    <w:rPr>
                      <w:rtl w:val="0"/>
                    </w:rPr>
                  </w:r>
                </w:ins>
              </w:sdtContent>
            </w:sdt>
            <w:ins w:author="Anonymous" w:id="12" w:date="2025-08-29T06:22:43Z"/>
          </w:sdtContent>
        </w:sdt>
      </w:p>
    </w:sdtContent>
  </w:sdt>
  <w:sdt>
    <w:sdtPr>
      <w:id w:val="-2067674785"/>
      <w:tag w:val="goog_rdk_3894"/>
    </w:sdtPr>
    <w:sdtContent>
      <w:p w:rsidR="00000000" w:rsidDel="00000000" w:rsidP="00000000" w:rsidRDefault="00000000" w:rsidRPr="00000000" w14:paraId="00000486">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34883702"/>
            <w:tag w:val="goog_rdk_3892"/>
          </w:sdtPr>
          <w:sdtContent>
            <w:ins w:author="Anonymous" w:id="12" w:date="2025-08-29T06:22:43Z"/>
            <w:sdt>
              <w:sdtPr>
                <w:id w:val="-1063754078"/>
                <w:tag w:val="goog_rdk_38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Python script extracts medicine names, dosages, and forms from user input using a medical NER model and regex fallback. It cleans drug names, fetches RxCUI identifiers from RxNorm API, retrieves correct dosage forms, and suggests branded alternatives. It also allows user interaction </w:t>
                  </w:r>
                </w:ins>
              </w:sdtContent>
            </w:sdt>
            <w:ins w:author="Anonymous" w:id="12" w:date="2025-08-29T06:22:43Z"/>
          </w:sdtContent>
        </w:sdt>
      </w:p>
    </w:sdtContent>
  </w:sdt>
  <w:sdt>
    <w:sdtPr>
      <w:id w:val="-1347139513"/>
      <w:tag w:val="goog_rdk_3897"/>
    </w:sdtPr>
    <w:sdtContent>
      <w:p w:rsidR="00000000" w:rsidDel="00000000" w:rsidP="00000000" w:rsidRDefault="00000000" w:rsidRPr="00000000" w14:paraId="00000487">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49941942"/>
            <w:tag w:val="goog_rdk_3895"/>
          </w:sdtPr>
          <w:sdtContent>
            <w:ins w:author="Anonymous" w:id="12" w:date="2025-08-29T06:22:43Z"/>
            <w:sdt>
              <w:sdtPr>
                <w:id w:val="-576518411"/>
                <w:tag w:val="goog_rdk_389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through the console for real-time processing based on entered medication details and patient age.</w:t>
                  </w:r>
                </w:ins>
              </w:sdtContent>
            </w:sdt>
            <w:ins w:author="Anonymous" w:id="12" w:date="2025-08-29T06:22:43Z"/>
          </w:sdtContent>
        </w:sdt>
      </w:p>
    </w:sdtContent>
  </w:sdt>
  <w:sdt>
    <w:sdtPr>
      <w:id w:val="-1003976184"/>
      <w:tag w:val="goog_rdk_3900"/>
    </w:sdtPr>
    <w:sdtContent>
      <w:p w:rsidR="00000000" w:rsidDel="00000000" w:rsidP="00000000" w:rsidRDefault="00000000" w:rsidRPr="00000000" w14:paraId="00000488">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78743893"/>
            <w:tag w:val="goog_rdk_3898"/>
          </w:sdtPr>
          <w:sdtContent>
            <w:ins w:author="Anonymous" w:id="12" w:date="2025-08-29T06:22:43Z"/>
            <w:sdt>
              <w:sdtPr>
                <w:id w:val="112573225"/>
                <w:tag w:val="goog_rdk_3899"/>
              </w:sdtPr>
              <w:sdtContent>
                <w:ins w:author="Anonymous" w:id="12" w:date="2025-08-29T06:22:43Z">
                  <w:r w:rsidDel="00000000" w:rsidR="00000000" w:rsidRPr="00000000">
                    <w:rPr>
                      <w:rtl w:val="0"/>
                    </w:rPr>
                  </w:r>
                </w:ins>
              </w:sdtContent>
            </w:sdt>
            <w:ins w:author="Anonymous" w:id="12" w:date="2025-08-29T06:22:43Z"/>
          </w:sdtContent>
        </w:sdt>
      </w:p>
    </w:sdtContent>
  </w:sdt>
  <w:sdt>
    <w:sdtPr>
      <w:id w:val="-482915692"/>
      <w:tag w:val="goog_rdk_3903"/>
    </w:sdtPr>
    <w:sdtContent>
      <w:p w:rsidR="00000000" w:rsidDel="00000000" w:rsidP="00000000" w:rsidRDefault="00000000" w:rsidRPr="00000000" w14:paraId="00000489">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13968974"/>
            <w:tag w:val="goog_rdk_3901"/>
          </w:sdtPr>
          <w:sdtContent>
            <w:ins w:author="Anonymous" w:id="12" w:date="2025-08-29T06:22:43Z"/>
            <w:sdt>
              <w:sdtPr>
                <w:id w:val="749513342"/>
                <w:tag w:val="goog_rdk_3902"/>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Milestone 4: Backend and Frontend Development</w:t>
                  </w:r>
                </w:ins>
              </w:sdtContent>
            </w:sdt>
            <w:ins w:author="Anonymous" w:id="12" w:date="2025-08-29T06:22:43Z"/>
          </w:sdtContent>
        </w:sdt>
      </w:p>
    </w:sdtContent>
  </w:sdt>
  <w:sdt>
    <w:sdtPr>
      <w:id w:val="-382208394"/>
      <w:tag w:val="goog_rdk_3906"/>
    </w:sdtPr>
    <w:sdtContent>
      <w:p w:rsidR="00000000" w:rsidDel="00000000" w:rsidP="00000000" w:rsidRDefault="00000000" w:rsidRPr="00000000" w14:paraId="0000048A">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37600751"/>
            <w:tag w:val="goog_rdk_3904"/>
          </w:sdtPr>
          <w:sdtContent>
            <w:ins w:author="Anonymous" w:id="12" w:date="2025-08-29T06:22:43Z"/>
            <w:sdt>
              <w:sdtPr>
                <w:id w:val="-1140916493"/>
                <w:tag w:val="goog_rdk_390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milestone establishes the complete application pipeline from backend logic to frontend accessibility.</w:t>
                  </w:r>
                </w:ins>
              </w:sdtContent>
            </w:sdt>
            <w:ins w:author="Anonymous" w:id="12" w:date="2025-08-29T06:22:43Z"/>
          </w:sdtContent>
        </w:sdt>
      </w:p>
    </w:sdtContent>
  </w:sdt>
  <w:sdt>
    <w:sdtPr>
      <w:id w:val="-1342832982"/>
      <w:tag w:val="goog_rdk_3910"/>
    </w:sdtPr>
    <w:sdtContent>
      <w:p w:rsidR="00000000" w:rsidDel="00000000" w:rsidP="00000000" w:rsidRDefault="00000000" w:rsidRPr="00000000" w14:paraId="0000048B">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55862688"/>
            <w:tag w:val="goog_rdk_3907"/>
          </w:sdtPr>
          <w:sdtContent>
            <w:ins w:author="Anonymous" w:id="12" w:date="2025-08-29T06:22:43Z"/>
            <w:sdt>
              <w:sdtPr>
                <w:id w:val="1519113652"/>
                <w:tag w:val="goog_rdk_3908"/>
              </w:sdtPr>
              <w:sdtContent>
                <w:ins w:author="Anonymous" w:id="12" w:date="2025-08-29T06:22:43Z">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4.1: FastAPI</w:t>
                  </w:r>
                </w:ins>
              </w:sdtContent>
            </w:sdt>
            <w:ins w:author="Anonymous" w:id="12" w:date="2025-08-29T06:22:43Z">
              <w:sdt>
                <w:sdtPr>
                  <w:id w:val="954977645"/>
                  <w:tag w:val="goog_rdk_3909"/>
                </w:sdtPr>
                <w:sdtContent>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Backend</w:t>
                  </w:r>
                </w:sdtContent>
              </w:sdt>
            </w:ins>
          </w:sdtContent>
        </w:sdt>
      </w:p>
    </w:sdtContent>
  </w:sdt>
  <w:sdt>
    <w:sdtPr>
      <w:id w:val="-1452172677"/>
      <w:tag w:val="goog_rdk_3913"/>
    </w:sdtPr>
    <w:sdtContent>
      <w:p w:rsidR="00000000" w:rsidDel="00000000" w:rsidP="00000000" w:rsidRDefault="00000000" w:rsidRPr="00000000" w14:paraId="0000048C">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6478932"/>
            <w:tag w:val="goog_rdk_3911"/>
          </w:sdtPr>
          <w:sdtContent>
            <w:ins w:author="Anonymous" w:id="12" w:date="2025-08-29T06:22:43Z"/>
            <w:sdt>
              <w:sdtPr>
                <w:id w:val="-1180906388"/>
                <w:tag w:val="goog_rdk_391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backend is built using FastAPI, a high-performance web framework. It exposes two key API endpoints:</w:t>
                  </w:r>
                </w:ins>
              </w:sdtContent>
            </w:sdt>
            <w:ins w:author="Anonymous" w:id="12" w:date="2025-08-29T06:22:43Z"/>
          </w:sdtContent>
        </w:sdt>
      </w:p>
    </w:sdtContent>
  </w:sdt>
  <w:sdt>
    <w:sdtPr>
      <w:id w:val="-1473506710"/>
      <w:tag w:val="goog_rdk_3917"/>
    </w:sdtPr>
    <w:sdtContent>
      <w:p w:rsidR="00000000" w:rsidDel="00000000" w:rsidP="00000000" w:rsidRDefault="00000000" w:rsidRPr="00000000" w14:paraId="0000048D">
        <w:pPr>
          <w:numPr>
            <w:ilvl w:val="0"/>
            <w:numId w:val="12"/>
          </w:numPr>
          <w:tabs>
            <w:tab w:val="center" w:leader="none" w:pos="4513"/>
            <w:tab w:val="right" w:leader="none" w:pos="9026"/>
          </w:tabs>
          <w:spacing w:after="280" w:before="280" w:line="240" w:lineRule="auto"/>
          <w:ind w:left="720" w:hanging="360"/>
          <w:jc w:val="both"/>
          <w:rPr>
            <w:ins w:author="Anonymous" w:id="12" w:date="2025-08-29T06:22:43Z"/>
            <w:rFonts w:ascii="Cambria" w:cs="Cambria" w:eastAsia="Cambria" w:hAnsi="Cambria"/>
            <w:sz w:val="22"/>
            <w:szCs w:val="22"/>
          </w:rPr>
        </w:pPr>
        <w:sdt>
          <w:sdtPr>
            <w:id w:val="-251919724"/>
            <w:tag w:val="goog_rdk_3914"/>
          </w:sdtPr>
          <w:sdtContent>
            <w:ins w:author="Anonymous" w:id="12" w:date="2025-08-29T06:22:43Z"/>
            <w:sdt>
              <w:sdtPr>
                <w:id w:val="-1759928761"/>
                <w:tag w:val="goog_rdk_3915"/>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/check_interactions</w:t>
                  </w:r>
                </w:ins>
              </w:sdtContent>
            </w:sdt>
            <w:ins w:author="Anonymous" w:id="12" w:date="2025-08-29T06:22:43Z">
              <w:sdt>
                <w:sdtPr>
                  <w:id w:val="148663600"/>
                  <w:tag w:val="goog_rdk_3916"/>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Takes a prescription text, uses IBM Watson NLU for natural language understanding, extracts drug names, maps them to standardized RxCUIs, and checks for potential drug-drug interactions using a preloaded dataset (ddi_mapped_with_rxcui.csv). It then returns detailed interaction alerts including natural language explanations powered by IBM's NLU.</w:t>
                  </w:r>
                </w:sdtContent>
              </w:sdt>
            </w:ins>
          </w:sdtContent>
        </w:sdt>
      </w:p>
    </w:sdtContent>
  </w:sdt>
  <w:sdt>
    <w:sdtPr>
      <w:id w:val="-2043730793"/>
      <w:tag w:val="goog_rdk_3920"/>
    </w:sdtPr>
    <w:sdtContent>
      <w:p w:rsidR="00000000" w:rsidDel="00000000" w:rsidP="00000000" w:rsidRDefault="00000000" w:rsidRPr="00000000" w14:paraId="0000048E">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48620541"/>
            <w:tag w:val="goog_rdk_3918"/>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1663700"/>
                    <wp:effectExtent b="0" l="0" r="0" t="0"/>
                    <wp:docPr id="20626798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1663700"/>
                            </a:xfrm>
                            <a:prstGeom prst="rect"/>
                            <a:ln/>
                          </pic:spPr>
                        </pic:pic>
                      </a:graphicData>
                    </a:graphic>
                  </wp:inline>
                </w:drawing>
              </w:r>
            </w:ins>
            <w:sdt>
              <w:sdtPr>
                <w:id w:val="1032341227"/>
                <w:tag w:val="goog_rdk_3919"/>
              </w:sdtPr>
              <w:sdtContent>
                <w:ins w:author="Anonymous" w:id="12" w:date="2025-08-29T06:22:43Z">
                  <w:r w:rsidDel="00000000" w:rsidR="00000000" w:rsidRPr="00000000">
                    <w:rPr>
                      <w:rtl w:val="0"/>
                    </w:rPr>
                  </w:r>
                </w:ins>
              </w:sdtContent>
            </w:sdt>
            <w:ins w:author="Anonymous" w:id="12" w:date="2025-08-29T06:22:43Z"/>
          </w:sdtContent>
        </w:sdt>
      </w:p>
    </w:sdtContent>
  </w:sdt>
  <w:sdt>
    <w:sdtPr>
      <w:id w:val="-1711408339"/>
      <w:tag w:val="goog_rdk_3924"/>
    </w:sdtPr>
    <w:sdtContent>
      <w:p w:rsidR="00000000" w:rsidDel="00000000" w:rsidP="00000000" w:rsidRDefault="00000000" w:rsidRPr="00000000" w14:paraId="0000048F">
        <w:pPr>
          <w:numPr>
            <w:ilvl w:val="0"/>
            <w:numId w:val="12"/>
          </w:numPr>
          <w:tabs>
            <w:tab w:val="center" w:leader="none" w:pos="4513"/>
            <w:tab w:val="right" w:leader="none" w:pos="9026"/>
          </w:tabs>
          <w:spacing w:after="280" w:before="280" w:line="240" w:lineRule="auto"/>
          <w:ind w:left="720" w:hanging="360"/>
          <w:jc w:val="both"/>
          <w:rPr>
            <w:ins w:author="Anonymous" w:id="12" w:date="2025-08-29T06:22:43Z"/>
            <w:rFonts w:ascii="Cambria" w:cs="Cambria" w:eastAsia="Cambria" w:hAnsi="Cambria"/>
            <w:sz w:val="22"/>
            <w:szCs w:val="22"/>
          </w:rPr>
        </w:pPr>
        <w:sdt>
          <w:sdtPr>
            <w:id w:val="1419711097"/>
            <w:tag w:val="goog_rdk_3921"/>
          </w:sdtPr>
          <w:sdtContent>
            <w:ins w:author="Anonymous" w:id="12" w:date="2025-08-29T06:22:43Z"/>
            <w:sdt>
              <w:sdtPr>
                <w:id w:val="-247245758"/>
                <w:tag w:val="goog_rdk_3922"/>
              </w:sdtPr>
              <w:sdtContent>
                <w:ins w:author="Anonymous" w:id="12" w:date="2025-08-29T06:22:43Z">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/check_dosage</w:t>
                  </w:r>
                </w:ins>
              </w:sdtContent>
            </w:sdt>
            <w:ins w:author="Anonymous" w:id="12" w:date="2025-08-29T06:22:43Z">
              <w:sdt>
                <w:sdtPr>
                  <w:id w:val="348947854"/>
                  <w:tag w:val="goog_rdk_3923"/>
                </w:sdtPr>
                <w:sdtContent>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Accepts a prescription text and patient's age. It extracts medicine names and dosages, then compares them with recommended values. If incorrect, the system suggests adjustments and safe alternatives.</w:t>
                  </w:r>
                </w:sdtContent>
              </w:sdt>
            </w:ins>
          </w:sdtContent>
        </w:sdt>
      </w:p>
    </w:sdtContent>
  </w:sdt>
  <w:sdt>
    <w:sdtPr>
      <w:id w:val="640866847"/>
      <w:tag w:val="goog_rdk_3927"/>
    </w:sdtPr>
    <w:sdtContent>
      <w:p w:rsidR="00000000" w:rsidDel="00000000" w:rsidP="00000000" w:rsidRDefault="00000000" w:rsidRPr="00000000" w14:paraId="0000049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1817505"/>
            <w:tag w:val="goog_rdk_3925"/>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86000"/>
                    <wp:effectExtent b="0" l="0" r="0" t="0"/>
                    <wp:docPr id="20626798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286000"/>
                            </a:xfrm>
                            <a:prstGeom prst="rect"/>
                            <a:ln/>
                          </pic:spPr>
                        </pic:pic>
                      </a:graphicData>
                    </a:graphic>
                  </wp:inline>
                </w:drawing>
              </w:r>
            </w:ins>
            <w:sdt>
              <w:sdtPr>
                <w:id w:val="1276760239"/>
                <w:tag w:val="goog_rdk_3926"/>
              </w:sdtPr>
              <w:sdtContent>
                <w:ins w:author="Anonymous" w:id="12" w:date="2025-08-29T06:22:43Z">
                  <w:r w:rsidDel="00000000" w:rsidR="00000000" w:rsidRPr="00000000">
                    <w:rPr>
                      <w:rtl w:val="0"/>
                    </w:rPr>
                  </w:r>
                </w:ins>
              </w:sdtContent>
            </w:sdt>
            <w:ins w:author="Anonymous" w:id="12" w:date="2025-08-29T06:22:43Z"/>
          </w:sdtContent>
        </w:sdt>
      </w:p>
    </w:sdtContent>
  </w:sdt>
  <w:sdt>
    <w:sdtPr>
      <w:id w:val="-635393360"/>
      <w:tag w:val="goog_rdk_3930"/>
    </w:sdtPr>
    <w:sdtContent>
      <w:p w:rsidR="00000000" w:rsidDel="00000000" w:rsidP="00000000" w:rsidRDefault="00000000" w:rsidRPr="00000000" w14:paraId="00000491">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49425826"/>
            <w:tag w:val="goog_rdk_3928"/>
          </w:sdtPr>
          <w:sdtContent>
            <w:ins w:author="Anonymous" w:id="12" w:date="2025-08-29T06:22:43Z"/>
            <w:sdt>
              <w:sdtPr>
                <w:id w:val="-494992776"/>
                <w:tag w:val="goog_rdk_392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Both endpoints handle error cases robustly using FastAPI's HTTP exception system, and data models are defined using pydantic.BaseModel for validation and clarity.</w:t>
                  </w:r>
                </w:ins>
              </w:sdtContent>
            </w:sdt>
            <w:ins w:author="Anonymous" w:id="12" w:date="2025-08-29T06:22:43Z"/>
          </w:sdtContent>
        </w:sdt>
      </w:p>
    </w:sdtContent>
  </w:sdt>
  <w:sdt>
    <w:sdtPr>
      <w:id w:val="-1898020281"/>
      <w:tag w:val="goog_rdk_3933"/>
    </w:sdtPr>
    <w:sdtContent>
      <w:p w:rsidR="00000000" w:rsidDel="00000000" w:rsidP="00000000" w:rsidRDefault="00000000" w:rsidRPr="00000000" w14:paraId="0000049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40735184"/>
            <w:tag w:val="goog_rdk_3931"/>
          </w:sdtPr>
          <w:sdtContent>
            <w:ins w:author="Anonymous" w:id="12" w:date="2025-08-29T06:22:43Z"/>
            <w:sdt>
              <w:sdtPr>
                <w:id w:val="-127191099"/>
                <w:tag w:val="goog_rdk_393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To run your FastAPI app, use the following command in your terminal (from the directory where your main.py file is located):</w:t>
                  </w:r>
                </w:ins>
              </w:sdtContent>
            </w:sdt>
            <w:ins w:author="Anonymous" w:id="12" w:date="2025-08-29T06:22:43Z"/>
          </w:sdtContent>
        </w:sdt>
      </w:p>
    </w:sdtContent>
  </w:sdt>
  <w:sdt>
    <w:sdtPr>
      <w:id w:val="550810695"/>
      <w:tag w:val="goog_rdk_3936"/>
    </w:sdtPr>
    <w:sdtContent>
      <w:p w:rsidR="00000000" w:rsidDel="00000000" w:rsidP="00000000" w:rsidRDefault="00000000" w:rsidRPr="00000000" w14:paraId="0000049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51084268"/>
            <w:tag w:val="goog_rdk_3934"/>
          </w:sdtPr>
          <w:sdtContent>
            <w:ins w:author="Anonymous" w:id="12" w:date="2025-08-29T06:22:43Z"/>
            <w:sdt>
              <w:sdtPr>
                <w:id w:val="-1029955636"/>
                <w:tag w:val="goog_rdk_393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uvicorn api:app –reload</w:t>
                  </w:r>
                </w:ins>
              </w:sdtContent>
            </w:sdt>
            <w:ins w:author="Anonymous" w:id="12" w:date="2025-08-29T06:22:43Z"/>
          </w:sdtContent>
        </w:sdt>
      </w:p>
    </w:sdtContent>
  </w:sdt>
  <w:sdt>
    <w:sdtPr>
      <w:id w:val="1936442149"/>
      <w:tag w:val="goog_rdk_3939"/>
    </w:sdtPr>
    <w:sdtContent>
      <w:p w:rsidR="00000000" w:rsidDel="00000000" w:rsidP="00000000" w:rsidRDefault="00000000" w:rsidRPr="00000000" w14:paraId="00000494">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54785931"/>
            <w:tag w:val="goog_rdk_3937"/>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4102100" cy="2882900"/>
                    <wp:effectExtent b="0" l="0" r="0" t="0"/>
                    <wp:docPr id="206267980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102100" cy="2882900"/>
                            </a:xfrm>
                            <a:prstGeom prst="rect"/>
                            <a:ln/>
                          </pic:spPr>
                        </pic:pic>
                      </a:graphicData>
                    </a:graphic>
                  </wp:inline>
                </w:drawing>
              </w:r>
            </w:ins>
            <w:sdt>
              <w:sdtPr>
                <w:id w:val="-2066037216"/>
                <w:tag w:val="goog_rdk_3938"/>
              </w:sdtPr>
              <w:sdtContent>
                <w:ins w:author="Anonymous" w:id="12" w:date="2025-08-29T06:22:43Z">
                  <w:r w:rsidDel="00000000" w:rsidR="00000000" w:rsidRPr="00000000">
                    <w:rPr>
                      <w:rtl w:val="0"/>
                    </w:rPr>
                  </w:r>
                </w:ins>
              </w:sdtContent>
            </w:sdt>
            <w:ins w:author="Anonymous" w:id="12" w:date="2025-08-29T06:22:43Z"/>
          </w:sdtContent>
        </w:sdt>
      </w:p>
    </w:sdtContent>
  </w:sdt>
  <w:sdt>
    <w:sdtPr>
      <w:id w:val="532095848"/>
      <w:tag w:val="goog_rdk_3942"/>
    </w:sdtPr>
    <w:sdtContent>
      <w:p w:rsidR="00000000" w:rsidDel="00000000" w:rsidP="00000000" w:rsidRDefault="00000000" w:rsidRPr="00000000" w14:paraId="00000495">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1650268"/>
            <w:tag w:val="goog_rdk_3940"/>
          </w:sdtPr>
          <w:sdtContent>
            <w:ins w:author="Anonymous" w:id="12" w:date="2025-08-29T06:22:43Z"/>
            <w:sdt>
              <w:sdtPr>
                <w:id w:val="-359191253"/>
                <w:tag w:val="goog_rdk_394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Make sure you see this message to ensure your fastapi routes are working and active.</w:t>
                  </w:r>
                </w:ins>
              </w:sdtContent>
            </w:sdt>
            <w:ins w:author="Anonymous" w:id="12" w:date="2025-08-29T06:22:43Z"/>
          </w:sdtContent>
        </w:sdt>
      </w:p>
    </w:sdtContent>
  </w:sdt>
  <w:sdt>
    <w:sdtPr>
      <w:id w:val="-1547317488"/>
      <w:tag w:val="goog_rdk_3945"/>
    </w:sdtPr>
    <w:sdtContent>
      <w:p w:rsidR="00000000" w:rsidDel="00000000" w:rsidP="00000000" w:rsidRDefault="00000000" w:rsidRPr="00000000" w14:paraId="00000496">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85112255"/>
            <w:tag w:val="goog_rdk_3943"/>
          </w:sdtPr>
          <w:sdtContent>
            <w:ins w:author="Anonymous" w:id="12" w:date="2025-08-29T06:22:43Z"/>
            <w:sdt>
              <w:sdtPr>
                <w:id w:val="-328419096"/>
                <w:tag w:val="goog_rdk_394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After running, open your browser and go to:</w:t>
                  </w:r>
                </w:ins>
              </w:sdtContent>
            </w:sdt>
            <w:ins w:author="Anonymous" w:id="12" w:date="2025-08-29T06:22:43Z"/>
          </w:sdtContent>
        </w:sdt>
      </w:p>
    </w:sdtContent>
  </w:sdt>
  <w:sdt>
    <w:sdtPr>
      <w:id w:val="1571484162"/>
      <w:tag w:val="goog_rdk_3951"/>
    </w:sdtPr>
    <w:sdtContent>
      <w:p w:rsidR="00000000" w:rsidDel="00000000" w:rsidP="00000000" w:rsidRDefault="00000000" w:rsidRPr="00000000" w14:paraId="00000497">
        <w:pPr>
          <w:numPr>
            <w:ilvl w:val="0"/>
            <w:numId w:val="13"/>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279521202"/>
            <w:tag w:val="goog_rdk_3946"/>
          </w:sdtPr>
          <w:sdtContent>
            <w:ins w:author="Anonymous" w:id="12" w:date="2025-08-29T06:22:43Z"/>
            <w:sdt>
              <w:sdtPr>
                <w:id w:val="-1999017742"/>
                <w:tag w:val="goog_rdk_394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Swagger docs: </w:t>
                  </w:r>
                </w:ins>
              </w:sdtContent>
            </w:sdt>
            <w:ins w:author="Anonymous" w:id="12" w:date="2025-08-29T06:22:43Z"/>
          </w:sdtContent>
        </w:sdt>
        <w:sdt>
          <w:sdtPr>
            <w:id w:val="1852217939"/>
            <w:tag w:val="goog_rdk_3948"/>
          </w:sdtPr>
          <w:sdtContent>
            <w:ins w:author="Anonymous" w:id="12" w:date="2025-08-29T06:22:43Z">
              <w:r w:rsidDel="00000000" w:rsidR="00000000" w:rsidRPr="00000000">
                <w:fldChar w:fldCharType="begin"/>
              </w:r>
              <w:r w:rsidDel="00000000" w:rsidR="00000000" w:rsidRPr="00000000">
                <w:instrText xml:space="preserve">HYPERLINK "http://127.0.0.1:8000/docs"</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http://127.0.0.1:8000/docs</w:t>
              </w:r>
              <w:r w:rsidDel="00000000" w:rsidR="00000000" w:rsidRPr="00000000">
                <w:fldChar w:fldCharType="end"/>
              </w:r>
            </w:ins>
          </w:sdtContent>
        </w:sdt>
        <w:sdt>
          <w:sdtPr>
            <w:id w:val="864200358"/>
            <w:tag w:val="goog_rdk_3949"/>
          </w:sdtPr>
          <w:sdtContent>
            <w:ins w:author="Anonymous" w:id="12" w:date="2025-08-29T06:22:43Z"/>
            <w:sdt>
              <w:sdtPr>
                <w:id w:val="-2041430723"/>
                <w:tag w:val="goog_rdk_3950"/>
              </w:sdtPr>
              <w:sdtContent>
                <w:ins w:author="Anonymous" w:id="12" w:date="2025-08-29T06:22:43Z">
                  <w:r w:rsidDel="00000000" w:rsidR="00000000" w:rsidRPr="00000000">
                    <w:rPr>
                      <w:rtl w:val="0"/>
                    </w:rPr>
                  </w:r>
                </w:ins>
              </w:sdtContent>
            </w:sdt>
            <w:ins w:author="Anonymous" w:id="12" w:date="2025-08-29T06:22:43Z"/>
          </w:sdtContent>
        </w:sdt>
      </w:p>
    </w:sdtContent>
  </w:sdt>
  <w:sdt>
    <w:sdtPr>
      <w:id w:val="-1742995094"/>
      <w:tag w:val="goog_rdk_3957"/>
    </w:sdtPr>
    <w:sdtContent>
      <w:p w:rsidR="00000000" w:rsidDel="00000000" w:rsidP="00000000" w:rsidRDefault="00000000" w:rsidRPr="00000000" w14:paraId="00000498">
        <w:pPr>
          <w:numPr>
            <w:ilvl w:val="0"/>
            <w:numId w:val="13"/>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085365111"/>
            <w:tag w:val="goog_rdk_3952"/>
          </w:sdtPr>
          <w:sdtContent>
            <w:ins w:author="Anonymous" w:id="12" w:date="2025-08-29T06:22:43Z"/>
            <w:sdt>
              <w:sdtPr>
                <w:id w:val="-2115156926"/>
                <w:tag w:val="goog_rdk_395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Redoc: </w:t>
                  </w:r>
                </w:ins>
              </w:sdtContent>
            </w:sdt>
            <w:ins w:author="Anonymous" w:id="12" w:date="2025-08-29T06:22:43Z"/>
          </w:sdtContent>
        </w:sdt>
        <w:sdt>
          <w:sdtPr>
            <w:id w:val="1461473295"/>
            <w:tag w:val="goog_rdk_3954"/>
          </w:sdtPr>
          <w:sdtContent>
            <w:ins w:author="Anonymous" w:id="12" w:date="2025-08-29T06:22:43Z">
              <w:r w:rsidDel="00000000" w:rsidR="00000000" w:rsidRPr="00000000">
                <w:fldChar w:fldCharType="begin"/>
              </w:r>
              <w:r w:rsidDel="00000000" w:rsidR="00000000" w:rsidRPr="00000000">
                <w:instrText xml:space="preserve">HYPERLINK "http://127.0.0.1:8000/redoc"</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http://127.0.0.1:8000/redoc</w:t>
              </w:r>
              <w:r w:rsidDel="00000000" w:rsidR="00000000" w:rsidRPr="00000000">
                <w:fldChar w:fldCharType="end"/>
              </w:r>
            </w:ins>
          </w:sdtContent>
        </w:sdt>
        <w:sdt>
          <w:sdtPr>
            <w:id w:val="961018352"/>
            <w:tag w:val="goog_rdk_3955"/>
          </w:sdtPr>
          <w:sdtContent>
            <w:ins w:author="Anonymous" w:id="12" w:date="2025-08-29T06:22:43Z"/>
            <w:sdt>
              <w:sdtPr>
                <w:id w:val="1606344588"/>
                <w:tag w:val="goog_rdk_3956"/>
              </w:sdtPr>
              <w:sdtContent>
                <w:ins w:author="Anonymous" w:id="12" w:date="2025-08-29T06:22:43Z">
                  <w:r w:rsidDel="00000000" w:rsidR="00000000" w:rsidRPr="00000000">
                    <w:rPr>
                      <w:rtl w:val="0"/>
                    </w:rPr>
                  </w:r>
                </w:ins>
              </w:sdtContent>
            </w:sdt>
            <w:ins w:author="Anonymous" w:id="12" w:date="2025-08-29T06:22:43Z"/>
          </w:sdtContent>
        </w:sdt>
      </w:p>
    </w:sdtContent>
  </w:sdt>
  <w:sdt>
    <w:sdtPr>
      <w:id w:val="-1208487923"/>
      <w:tag w:val="goog_rdk_3960"/>
    </w:sdtPr>
    <w:sdtContent>
      <w:p w:rsidR="00000000" w:rsidDel="00000000" w:rsidP="00000000" w:rsidRDefault="00000000" w:rsidRPr="00000000" w14:paraId="00000499">
        <w:pPr>
          <w:tabs>
            <w:tab w:val="left" w:leader="none" w:pos="3929"/>
          </w:tabs>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24905254"/>
            <w:tag w:val="goog_rdk_3958"/>
          </w:sdtPr>
          <w:sdtContent>
            <w:ins w:author="Anonymous" w:id="12" w:date="2025-08-29T06:22:43Z"/>
            <w:sdt>
              <w:sdtPr>
                <w:id w:val="422075659"/>
                <w:tag w:val="goog_rdk_3959"/>
              </w:sdtPr>
              <w:sdtContent>
                <w:ins w:author="Anonymous" w:id="12" w:date="2025-08-29T06:22:43Z">
                  <w:r w:rsidDel="00000000" w:rsidR="00000000" w:rsidRPr="00000000">
                    <w:rPr>
                      <w:rtl w:val="0"/>
                    </w:rPr>
                  </w:r>
                </w:ins>
              </w:sdtContent>
            </w:sdt>
            <w:ins w:author="Anonymous" w:id="12" w:date="2025-08-29T06:22:43Z"/>
          </w:sdtContent>
        </w:sdt>
      </w:p>
    </w:sdtContent>
  </w:sdt>
  <w:sdt>
    <w:sdtPr>
      <w:id w:val="-1620409278"/>
      <w:tag w:val="goog_rdk_3964"/>
    </w:sdtPr>
    <w:sdtContent>
      <w:p w:rsidR="00000000" w:rsidDel="00000000" w:rsidP="00000000" w:rsidRDefault="00000000" w:rsidRPr="00000000" w14:paraId="0000049A">
        <w:pPr>
          <w:tabs>
            <w:tab w:val="left" w:leader="none" w:pos="3929"/>
          </w:tabs>
          <w:jc w:val="both"/>
          <w:rPr>
            <w:ins w:author="Anonymous" w:id="12" w:date="2025-08-29T06:22:43Z"/>
            <w:rFonts w:ascii="Cambria" w:cs="Cambria" w:eastAsia="Cambria" w:hAnsi="Cambria"/>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67851321"/>
            <w:tag w:val="goog_rdk_3961"/>
          </w:sdtPr>
          <w:sdtContent>
            <w:ins w:author="Anonymous" w:id="12" w:date="2025-08-29T06:22:43Z"/>
            <w:sdt>
              <w:sdtPr>
                <w:id w:val="-723274873"/>
                <w:tag w:val="goog_rdk_3962"/>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Activity 4.2: </w:t>
                  </w:r>
                </w:ins>
              </w:sdtContent>
            </w:sdt>
            <w:ins w:author="Anonymous" w:id="12" w:date="2025-08-29T06:22:43Z">
              <w:sdt>
                <w:sdtPr>
                  <w:id w:val="-2056390805"/>
                  <w:tag w:val="goog_rdk_3963"/>
                </w:sdtPr>
                <w:sdtContent>
                  <w:r w:rsidDel="00000000" w:rsidR="00000000" w:rsidRPr="00000000">
                    <w:rPr>
                      <w:rFonts w:ascii="Cambria" w:cs="Cambria" w:eastAsia="Cambria" w:hAnsi="Cambria"/>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Streamlit Frontend   </w:t>
                  </w:r>
                </w:sdtContent>
              </w:sdt>
            </w:ins>
          </w:sdtContent>
        </w:sdt>
      </w:p>
    </w:sdtContent>
  </w:sdt>
  <w:sdt>
    <w:sdtPr>
      <w:id w:val="-977000735"/>
      <w:tag w:val="goog_rdk_3967"/>
    </w:sdtPr>
    <w:sdtContent>
      <w:p w:rsidR="00000000" w:rsidDel="00000000" w:rsidP="00000000" w:rsidRDefault="00000000" w:rsidRPr="00000000" w14:paraId="0000049B">
        <w:pPr>
          <w:tabs>
            <w:tab w:val="center" w:leader="none" w:pos="4513"/>
            <w:tab w:val="right" w:leader="none" w:pos="9026"/>
          </w:tabs>
          <w:spacing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23203163"/>
            <w:tag w:val="goog_rdk_3965"/>
          </w:sdtPr>
          <w:sdtContent>
            <w:ins w:author="Anonymous" w:id="12" w:date="2025-08-29T06:22:43Z"/>
            <w:sdt>
              <w:sdtPr>
                <w:id w:val="-441888287"/>
                <w:tag w:val="goog_rdk_396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activity involves building a simple and interactive user interface (UI) using Streamlit, a Python framework designed to create data apps and dashboards quickly. The frontend allows users to:</w:t>
                  </w:r>
                </w:ins>
              </w:sdtContent>
            </w:sdt>
            <w:ins w:author="Anonymous" w:id="12" w:date="2025-08-29T06:22:43Z"/>
          </w:sdtContent>
        </w:sdt>
      </w:p>
    </w:sdtContent>
  </w:sdt>
  <w:sdt>
    <w:sdtPr>
      <w:id w:val="1149794495"/>
      <w:tag w:val="goog_rdk_3970"/>
    </w:sdtPr>
    <w:sdtContent>
      <w:p w:rsidR="00000000" w:rsidDel="00000000" w:rsidP="00000000" w:rsidRDefault="00000000" w:rsidRPr="00000000" w14:paraId="0000049C">
        <w:pPr>
          <w:numPr>
            <w:ilvl w:val="0"/>
            <w:numId w:val="14"/>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2047829126"/>
            <w:tag w:val="goog_rdk_3968"/>
          </w:sdtPr>
          <w:sdtContent>
            <w:ins w:author="Anonymous" w:id="12" w:date="2025-08-29T06:22:43Z"/>
            <w:sdt>
              <w:sdtPr>
                <w:id w:val="-1174741861"/>
                <w:tag w:val="goog_rdk_396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Enter medication prescription text.</w:t>
                  </w:r>
                </w:ins>
              </w:sdtContent>
            </w:sdt>
            <w:ins w:author="Anonymous" w:id="12" w:date="2025-08-29T06:22:43Z"/>
          </w:sdtContent>
        </w:sdt>
      </w:p>
    </w:sdtContent>
  </w:sdt>
  <w:sdt>
    <w:sdtPr>
      <w:id w:val="-2128796950"/>
      <w:tag w:val="goog_rdk_3973"/>
    </w:sdtPr>
    <w:sdtContent>
      <w:p w:rsidR="00000000" w:rsidDel="00000000" w:rsidP="00000000" w:rsidRDefault="00000000" w:rsidRPr="00000000" w14:paraId="0000049D">
        <w:pPr>
          <w:numPr>
            <w:ilvl w:val="0"/>
            <w:numId w:val="14"/>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410732010"/>
            <w:tag w:val="goog_rdk_3971"/>
          </w:sdtPr>
          <w:sdtContent>
            <w:ins w:author="Anonymous" w:id="12" w:date="2025-08-29T06:22:43Z"/>
            <w:sdt>
              <w:sdtPr>
                <w:id w:val="-1835606614"/>
                <w:tag w:val="goog_rdk_3972"/>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Submit the input to the backend FastAPI endpoints you developed (for interaction and dosage checking).</w:t>
                  </w:r>
                </w:ins>
              </w:sdtContent>
            </w:sdt>
            <w:ins w:author="Anonymous" w:id="12" w:date="2025-08-29T06:22:43Z"/>
          </w:sdtContent>
        </w:sdt>
      </w:p>
    </w:sdtContent>
  </w:sdt>
  <w:sdt>
    <w:sdtPr>
      <w:id w:val="1587302212"/>
      <w:tag w:val="goog_rdk_3976"/>
    </w:sdtPr>
    <w:sdtContent>
      <w:p w:rsidR="00000000" w:rsidDel="00000000" w:rsidP="00000000" w:rsidRDefault="00000000" w:rsidRPr="00000000" w14:paraId="0000049E">
        <w:pPr>
          <w:numPr>
            <w:ilvl w:val="0"/>
            <w:numId w:val="14"/>
          </w:numPr>
          <w:tabs>
            <w:tab w:val="center" w:leader="none" w:pos="4513"/>
            <w:tab w:val="right" w:leader="none" w:pos="9026"/>
          </w:tabs>
          <w:spacing w:line="240" w:lineRule="auto"/>
          <w:ind w:left="720" w:hanging="360"/>
          <w:jc w:val="both"/>
          <w:rPr>
            <w:ins w:author="Anonymous" w:id="12" w:date="2025-08-29T06:22:43Z"/>
            <w:rFonts w:ascii="Cambria" w:cs="Cambria" w:eastAsia="Cambria" w:hAnsi="Cambria"/>
            <w:sz w:val="22"/>
            <w:szCs w:val="22"/>
          </w:rPr>
        </w:pPr>
        <w:sdt>
          <w:sdtPr>
            <w:id w:val="-1837633083"/>
            <w:tag w:val="goog_rdk_3974"/>
          </w:sdtPr>
          <w:sdtContent>
            <w:ins w:author="Anonymous" w:id="12" w:date="2025-08-29T06:22:43Z"/>
            <w:sdt>
              <w:sdtPr>
                <w:id w:val="237104092"/>
                <w:tag w:val="goog_rdk_3975"/>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View the results (such as detected drug interactions or dosage recommendations) clearly and intuitively on the web page.</w:t>
                  </w:r>
                </w:ins>
              </w:sdtContent>
            </w:sdt>
            <w:ins w:author="Anonymous" w:id="12" w:date="2025-08-29T06:22:43Z"/>
          </w:sdtContent>
        </w:sdt>
      </w:p>
    </w:sdtContent>
  </w:sdt>
  <w:sdt>
    <w:sdtPr>
      <w:id w:val="-1220294458"/>
      <w:tag w:val="goog_rdk_3979"/>
    </w:sdtPr>
    <w:sdtContent>
      <w:p w:rsidR="00000000" w:rsidDel="00000000" w:rsidP="00000000" w:rsidRDefault="00000000" w:rsidRPr="00000000" w14:paraId="0000049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864040088"/>
            <w:tag w:val="goog_rdk_3977"/>
          </w:sdtPr>
          <w:sdtContent>
            <w:ins w:author="Anonymous" w:id="12" w:date="2025-08-29T06:22:43Z"/>
            <w:sdt>
              <w:sdtPr>
                <w:id w:val="834872454"/>
                <w:tag w:val="goog_rdk_397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The frontend takes care of making API calls to your FastAPI backend, handles user input validation, and presents the processed output in tables, alerts, or lists. This enhances usability and makes the system accessible to non-technical users such as doctors, pharmacists, or patients.</w:t>
                  </w:r>
                </w:ins>
              </w:sdtContent>
            </w:sdt>
            <w:ins w:author="Anonymous" w:id="12" w:date="2025-08-29T06:22:43Z"/>
          </w:sdtContent>
        </w:sdt>
      </w:p>
    </w:sdtContent>
  </w:sdt>
  <w:sdt>
    <w:sdtPr>
      <w:id w:val="-264673222"/>
      <w:tag w:val="goog_rdk_3982"/>
    </w:sdtPr>
    <w:sdtContent>
      <w:p w:rsidR="00000000" w:rsidDel="00000000" w:rsidP="00000000" w:rsidRDefault="00000000" w:rsidRPr="00000000" w14:paraId="000004A0">
        <w:pPr>
          <w:numPr>
            <w:ilvl w:val="0"/>
            <w:numId w:val="15"/>
          </w:numPr>
          <w:tabs>
            <w:tab w:val="center" w:leader="none" w:pos="4513"/>
            <w:tab w:val="right" w:leader="none" w:pos="9026"/>
          </w:tabs>
          <w:spacing w:after="0" w:before="280" w:line="240" w:lineRule="auto"/>
          <w:ind w:left="720" w:hanging="360"/>
          <w:jc w:val="both"/>
          <w:rPr>
            <w:ins w:author="Anonymous" w:id="12" w:date="2025-08-29T06:22:43Z"/>
            <w:rFonts w:ascii="Cambria" w:cs="Cambria" w:eastAsia="Cambria" w:hAnsi="Cambria"/>
            <w:sz w:val="22"/>
            <w:szCs w:val="22"/>
          </w:rPr>
        </w:pPr>
        <w:sdt>
          <w:sdtPr>
            <w:id w:val="-1977727299"/>
            <w:tag w:val="goog_rdk_3980"/>
          </w:sdtPr>
          <w:sdtContent>
            <w:ins w:author="Anonymous" w:id="12" w:date="2025-08-29T06:22:43Z"/>
            <w:sdt>
              <w:sdtPr>
                <w:id w:val="1943450427"/>
                <w:tag w:val="goog_rdk_398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Make sure your FastAPI backend is running on http://127.0.0.1:8000 (or update URLs accordingly if different).</w:t>
                  </w:r>
                </w:ins>
              </w:sdtContent>
            </w:sdt>
            <w:ins w:author="Anonymous" w:id="12" w:date="2025-08-29T06:22:43Z"/>
          </w:sdtContent>
        </w:sdt>
      </w:p>
    </w:sdtContent>
  </w:sdt>
  <w:sdt>
    <w:sdtPr>
      <w:id w:val="2130629474"/>
      <w:tag w:val="goog_rdk_3985"/>
    </w:sdtPr>
    <w:sdtContent>
      <w:p w:rsidR="00000000" w:rsidDel="00000000" w:rsidP="00000000" w:rsidRDefault="00000000" w:rsidRPr="00000000" w14:paraId="000004A1">
        <w:pPr>
          <w:numPr>
            <w:ilvl w:val="0"/>
            <w:numId w:val="15"/>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2051058026"/>
            <w:tag w:val="goog_rdk_3983"/>
          </w:sdtPr>
          <w:sdtContent>
            <w:ins w:author="Anonymous" w:id="12" w:date="2025-08-29T06:22:43Z"/>
            <w:sdt>
              <w:sdtPr>
                <w:id w:val="-285563505"/>
                <w:tag w:val="goog_rdk_398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Run the Streamlit app using the terminal: streamlit run frontend.py</w:t>
                  </w:r>
                </w:ins>
              </w:sdtContent>
            </w:sdt>
            <w:ins w:author="Anonymous" w:id="12" w:date="2025-08-29T06:22:43Z"/>
          </w:sdtContent>
        </w:sdt>
      </w:p>
    </w:sdtContent>
  </w:sdt>
  <w:sdt>
    <w:sdtPr>
      <w:id w:val="697118076"/>
      <w:tag w:val="goog_rdk_3991"/>
    </w:sdtPr>
    <w:sdtContent>
      <w:p w:rsidR="00000000" w:rsidDel="00000000" w:rsidP="00000000" w:rsidRDefault="00000000" w:rsidRPr="00000000" w14:paraId="000004A2">
        <w:pPr>
          <w:numPr>
            <w:ilvl w:val="0"/>
            <w:numId w:val="15"/>
          </w:numPr>
          <w:tabs>
            <w:tab w:val="center" w:leader="none" w:pos="4513"/>
            <w:tab w:val="right" w:leader="none" w:pos="9026"/>
          </w:tabs>
          <w:spacing w:after="0" w:line="240" w:lineRule="auto"/>
          <w:ind w:left="720" w:hanging="360"/>
          <w:jc w:val="both"/>
          <w:rPr>
            <w:ins w:author="Anonymous" w:id="12" w:date="2025-08-29T06:22:43Z"/>
            <w:rFonts w:ascii="Cambria" w:cs="Cambria" w:eastAsia="Cambria" w:hAnsi="Cambria"/>
            <w:sz w:val="22"/>
            <w:szCs w:val="22"/>
          </w:rPr>
        </w:pPr>
        <w:sdt>
          <w:sdtPr>
            <w:id w:val="-829576338"/>
            <w:tag w:val="goog_rdk_3986"/>
          </w:sdtPr>
          <w:sdtContent>
            <w:ins w:author="Anonymous" w:id="12" w:date="2025-08-29T06:22:43Z"/>
            <w:sdt>
              <w:sdtPr>
                <w:id w:val="1886393675"/>
                <w:tag w:val="goog_rdk_3987"/>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Access the frontend in your browser at: </w:t>
                  </w:r>
                </w:ins>
              </w:sdtContent>
            </w:sdt>
            <w:ins w:author="Anonymous" w:id="12" w:date="2025-08-29T06:22:43Z"/>
          </w:sdtContent>
        </w:sdt>
        <w:sdt>
          <w:sdtPr>
            <w:id w:val="-997454784"/>
            <w:tag w:val="goog_rdk_3988"/>
          </w:sdtPr>
          <w:sdtContent>
            <w:ins w:author="Anonymous" w:id="12" w:date="2025-08-29T06:22:43Z">
              <w:r w:rsidDel="00000000" w:rsidR="00000000" w:rsidRPr="00000000">
                <w:fldChar w:fldCharType="begin"/>
              </w:r>
              <w:r w:rsidDel="00000000" w:rsidR="00000000" w:rsidRPr="00000000">
                <w:instrText xml:space="preserve">HYPERLINK "http://localhost:8501"</w:instrText>
              </w:r>
              <w:r w:rsidDel="00000000" w:rsidR="00000000" w:rsidRPr="00000000">
                <w:fldChar w:fldCharType="separate"/>
              </w:r>
              <w:r w:rsidDel="00000000" w:rsidR="00000000" w:rsidRPr="00000000">
                <w:rPr>
                  <w:rFonts w:ascii="Cambria" w:cs="Cambria" w:eastAsia="Cambria" w:hAnsi="Cambria"/>
                  <w:color w:val="0000ff"/>
                  <w:sz w:val="22"/>
                  <w:szCs w:val="22"/>
                  <w:u w:val="single"/>
                  <w:rtl w:val="0"/>
                </w:rPr>
                <w:t xml:space="preserve">http://localhost:8501</w:t>
              </w:r>
              <w:r w:rsidDel="00000000" w:rsidR="00000000" w:rsidRPr="00000000">
                <w:fldChar w:fldCharType="end"/>
              </w:r>
            </w:ins>
          </w:sdtContent>
        </w:sdt>
        <w:sdt>
          <w:sdtPr>
            <w:id w:val="154045483"/>
            <w:tag w:val="goog_rdk_3989"/>
          </w:sdtPr>
          <w:sdtContent>
            <w:ins w:author="Anonymous" w:id="12" w:date="2025-08-29T06:22:43Z"/>
            <w:sdt>
              <w:sdtPr>
                <w:id w:val="-913008836"/>
                <w:tag w:val="goog_rdk_3990"/>
              </w:sdtPr>
              <w:sdtContent>
                <w:ins w:author="Anonymous" w:id="12" w:date="2025-08-29T06:22:43Z">
                  <w:r w:rsidDel="00000000" w:rsidR="00000000" w:rsidRPr="00000000">
                    <w:rPr>
                      <w:rtl w:val="0"/>
                    </w:rPr>
                  </w:r>
                </w:ins>
              </w:sdtContent>
            </w:sdt>
            <w:ins w:author="Anonymous" w:id="12" w:date="2025-08-29T06:22:43Z"/>
          </w:sdtContent>
        </w:sdt>
      </w:p>
    </w:sdtContent>
  </w:sdt>
  <w:sdt>
    <w:sdtPr>
      <w:id w:val="-1844826330"/>
      <w:tag w:val="goog_rdk_3994"/>
    </w:sdtPr>
    <w:sdtContent>
      <w:p w:rsidR="00000000" w:rsidDel="00000000" w:rsidP="00000000" w:rsidRDefault="00000000" w:rsidRPr="00000000" w14:paraId="000004A3">
        <w:pPr>
          <w:numPr>
            <w:ilvl w:val="0"/>
            <w:numId w:val="15"/>
          </w:numPr>
          <w:tabs>
            <w:tab w:val="center" w:leader="none" w:pos="4513"/>
            <w:tab w:val="right" w:leader="none" w:pos="9026"/>
          </w:tabs>
          <w:spacing w:after="280" w:line="240" w:lineRule="auto"/>
          <w:ind w:left="720" w:hanging="360"/>
          <w:jc w:val="both"/>
          <w:rPr>
            <w:ins w:author="Anonymous" w:id="12" w:date="2025-08-29T06:22:43Z"/>
            <w:rFonts w:ascii="Cambria" w:cs="Cambria" w:eastAsia="Cambria" w:hAnsi="Cambria"/>
            <w:sz w:val="22"/>
            <w:szCs w:val="22"/>
          </w:rPr>
        </w:pPr>
        <w:sdt>
          <w:sdtPr>
            <w:id w:val="-2141434428"/>
            <w:tag w:val="goog_rdk_3992"/>
          </w:sdtPr>
          <w:sdtContent>
            <w:ins w:author="Anonymous" w:id="12" w:date="2025-08-29T06:22:43Z"/>
            <w:sdt>
              <w:sdtPr>
                <w:id w:val="-1730345514"/>
                <w:tag w:val="goog_rdk_399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Use the UI to enter medication text, click buttons, and see results fetched from your FastAPI backend.</w:t>
                  </w:r>
                </w:ins>
              </w:sdtContent>
            </w:sdt>
            <w:ins w:author="Anonymous" w:id="12" w:date="2025-08-29T06:22:43Z"/>
          </w:sdtContent>
        </w:sdt>
      </w:p>
    </w:sdtContent>
  </w:sdt>
  <w:sdt>
    <w:sdtPr>
      <w:id w:val="-1168055201"/>
      <w:tag w:val="goog_rdk_3997"/>
    </w:sdtPr>
    <w:sdtContent>
      <w:p w:rsidR="00000000" w:rsidDel="00000000" w:rsidP="00000000" w:rsidRDefault="00000000" w:rsidRPr="00000000" w14:paraId="000004A4">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26735467"/>
            <w:tag w:val="goog_rdk_3995"/>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4102100" cy="2882900"/>
                    <wp:effectExtent b="0" l="0" r="0" t="0"/>
                    <wp:docPr id="206267978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102100" cy="2882900"/>
                            </a:xfrm>
                            <a:prstGeom prst="rect"/>
                            <a:ln/>
                          </pic:spPr>
                        </pic:pic>
                      </a:graphicData>
                    </a:graphic>
                  </wp:inline>
                </w:drawing>
              </w:r>
            </w:ins>
            <w:sdt>
              <w:sdtPr>
                <w:id w:val="-747958201"/>
                <w:tag w:val="goog_rdk_3996"/>
              </w:sdtPr>
              <w:sdtContent>
                <w:ins w:author="Anonymous" w:id="12" w:date="2025-08-29T06:22:43Z">
                  <w:r w:rsidDel="00000000" w:rsidR="00000000" w:rsidRPr="00000000">
                    <w:rPr>
                      <w:rtl w:val="0"/>
                    </w:rPr>
                  </w:r>
                </w:ins>
              </w:sdtContent>
            </w:sdt>
            <w:ins w:author="Anonymous" w:id="12" w:date="2025-08-29T06:22:43Z"/>
          </w:sdtContent>
        </w:sdt>
      </w:p>
    </w:sdtContent>
  </w:sdt>
  <w:sdt>
    <w:sdtPr>
      <w:id w:val="-21696839"/>
      <w:tag w:val="goog_rdk_4000"/>
    </w:sdtPr>
    <w:sdtContent>
      <w:p w:rsidR="00000000" w:rsidDel="00000000" w:rsidP="00000000" w:rsidRDefault="00000000" w:rsidRPr="00000000" w14:paraId="000004A5">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07302078"/>
            <w:tag w:val="goog_rdk_3998"/>
          </w:sdtPr>
          <w:sdtContent>
            <w:ins w:author="Anonymous" w:id="12" w:date="2025-08-29T06:22:43Z"/>
            <w:sdt>
              <w:sdtPr>
                <w:id w:val="1735089729"/>
                <w:tag w:val="goog_rdk_3999"/>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Showing your Frontend is ready to access.</w:t>
                  </w:r>
                </w:ins>
              </w:sdtContent>
            </w:sdt>
            <w:ins w:author="Anonymous" w:id="12" w:date="2025-08-29T06:22:43Z"/>
          </w:sdtContent>
        </w:sdt>
      </w:p>
    </w:sdtContent>
  </w:sdt>
  <w:sdt>
    <w:sdtPr>
      <w:id w:val="296196293"/>
      <w:tag w:val="goog_rdk_4003"/>
    </w:sdtPr>
    <w:sdtContent>
      <w:p w:rsidR="00000000" w:rsidDel="00000000" w:rsidP="00000000" w:rsidRDefault="00000000" w:rsidRPr="00000000" w14:paraId="000004A6">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00522085"/>
            <w:tag w:val="goog_rdk_4001"/>
          </w:sdtPr>
          <w:sdtContent>
            <w:ins w:author="Anonymous" w:id="12" w:date="2025-08-29T06:22:43Z"/>
            <w:sdt>
              <w:sdtPr>
                <w:id w:val="-1363518951"/>
                <w:tag w:val="goog_rdk_4002"/>
              </w:sdtPr>
              <w:sdtContent>
                <w:ins w:author="Anonymous" w:id="12" w:date="2025-08-29T06:22:43Z">
                  <w:r w:rsidDel="00000000" w:rsidR="00000000" w:rsidRPr="00000000">
                    <w:rPr>
                      <w:rtl w:val="0"/>
                    </w:rPr>
                  </w:r>
                </w:ins>
              </w:sdtContent>
            </w:sdt>
            <w:ins w:author="Anonymous" w:id="12" w:date="2025-08-29T06:22:43Z"/>
          </w:sdtContent>
        </w:sdt>
      </w:p>
    </w:sdtContent>
  </w:sdt>
  <w:sdt>
    <w:sdtPr>
      <w:id w:val="-817856413"/>
      <w:tag w:val="goog_rdk_4006"/>
    </w:sdtPr>
    <w:sdtContent>
      <w:p w:rsidR="00000000" w:rsidDel="00000000" w:rsidP="00000000" w:rsidRDefault="00000000" w:rsidRPr="00000000" w14:paraId="000004A7">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22022341"/>
            <w:tag w:val="goog_rdk_4004"/>
          </w:sdtPr>
          <w:sdtContent>
            <w:ins w:author="Anonymous" w:id="12" w:date="2025-08-29T06:22:43Z"/>
            <w:sdt>
              <w:sdtPr>
                <w:id w:val="-651218640"/>
                <w:tag w:val="goog_rdk_4005"/>
              </w:sdtPr>
              <w:sdtContent>
                <w:ins w:author="Anonymous" w:id="12" w:date="2025-08-29T06:22:43Z">
                  <w:r w:rsidDel="00000000" w:rsidR="00000000" w:rsidRPr="00000000">
                    <w:rPr>
                      <w:rtl w:val="0"/>
                    </w:rPr>
                  </w:r>
                </w:ins>
              </w:sdtContent>
            </w:sdt>
            <w:ins w:author="Anonymous" w:id="12" w:date="2025-08-29T06:22:43Z"/>
          </w:sdtContent>
        </w:sdt>
      </w:p>
    </w:sdtContent>
  </w:sdt>
  <w:sdt>
    <w:sdtPr>
      <w:id w:val="324079953"/>
      <w:tag w:val="goog_rdk_4009"/>
    </w:sdtPr>
    <w:sdtContent>
      <w:p w:rsidR="00000000" w:rsidDel="00000000" w:rsidP="00000000" w:rsidRDefault="00000000" w:rsidRPr="00000000" w14:paraId="000004A8">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04734698"/>
            <w:tag w:val="goog_rdk_4007"/>
          </w:sdtPr>
          <w:sdtContent>
            <w:ins w:author="Anonymous" w:id="12" w:date="2025-08-29T06:22:43Z"/>
            <w:sdt>
              <w:sdtPr>
                <w:id w:val="324315181"/>
                <w:tag w:val="goog_rdk_4008"/>
              </w:sdtPr>
              <w:sdtContent>
                <w:ins w:author="Anonymous" w:id="12" w:date="2025-08-29T06:22:43Z">
                  <w:r w:rsidDel="00000000" w:rsidR="00000000" w:rsidRPr="00000000">
                    <w:rPr>
                      <w:rtl w:val="0"/>
                    </w:rPr>
                  </w:r>
                </w:ins>
              </w:sdtContent>
            </w:sdt>
            <w:ins w:author="Anonymous" w:id="12" w:date="2025-08-29T06:22:43Z"/>
          </w:sdtContent>
        </w:sdt>
      </w:p>
    </w:sdtContent>
  </w:sdt>
  <w:sdt>
    <w:sdtPr>
      <w:id w:val="1507643504"/>
      <w:tag w:val="goog_rdk_4012"/>
    </w:sdtPr>
    <w:sdtContent>
      <w:p w:rsidR="00000000" w:rsidDel="00000000" w:rsidP="00000000" w:rsidRDefault="00000000" w:rsidRPr="00000000" w14:paraId="000004A9">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55071548"/>
            <w:tag w:val="goog_rdk_4010"/>
          </w:sdtPr>
          <w:sdtContent>
            <w:ins w:author="Anonymous" w:id="12" w:date="2025-08-29T06:22:43Z"/>
            <w:sdt>
              <w:sdtPr>
                <w:id w:val="997833963"/>
                <w:tag w:val="goog_rdk_4011"/>
              </w:sdtPr>
              <w:sdtContent>
                <w:ins w:author="Anonymous" w:id="12" w:date="2025-08-29T06:22:43Z">
                  <w:r w:rsidDel="00000000" w:rsidR="00000000" w:rsidRPr="00000000">
                    <w:rPr>
                      <w:rtl w:val="0"/>
                    </w:rPr>
                  </w:r>
                </w:ins>
              </w:sdtContent>
            </w:sdt>
            <w:ins w:author="Anonymous" w:id="12" w:date="2025-08-29T06:22:43Z"/>
          </w:sdtContent>
        </w:sdt>
      </w:p>
    </w:sdtContent>
  </w:sdt>
  <w:sdt>
    <w:sdtPr>
      <w:id w:val="2001761415"/>
      <w:tag w:val="goog_rdk_4015"/>
    </w:sdtPr>
    <w:sdtContent>
      <w:p w:rsidR="00000000" w:rsidDel="00000000" w:rsidP="00000000" w:rsidRDefault="00000000" w:rsidRPr="00000000" w14:paraId="000004AA">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23343304"/>
            <w:tag w:val="goog_rdk_4013"/>
          </w:sdtPr>
          <w:sdtContent>
            <w:ins w:author="Anonymous" w:id="12" w:date="2025-08-29T06:22:43Z"/>
            <w:sdt>
              <w:sdtPr>
                <w:id w:val="-1975248590"/>
                <w:tag w:val="goog_rdk_4014"/>
              </w:sdtPr>
              <w:sdtContent>
                <w:ins w:author="Anonymous" w:id="12" w:date="2025-08-29T06:22:43Z">
                  <w:r w:rsidDel="00000000" w:rsidR="00000000" w:rsidRPr="00000000">
                    <w:rPr>
                      <w:rtl w:val="0"/>
                    </w:rPr>
                  </w:r>
                </w:ins>
              </w:sdtContent>
            </w:sdt>
            <w:ins w:author="Anonymous" w:id="12" w:date="2025-08-29T06:22:43Z"/>
          </w:sdtContent>
        </w:sdt>
      </w:p>
    </w:sdtContent>
  </w:sdt>
  <w:sdt>
    <w:sdtPr>
      <w:id w:val="-443428187"/>
      <w:tag w:val="goog_rdk_4018"/>
    </w:sdtPr>
    <w:sdtContent>
      <w:p w:rsidR="00000000" w:rsidDel="00000000" w:rsidP="00000000" w:rsidRDefault="00000000" w:rsidRPr="00000000" w14:paraId="000004AB">
        <w:pPr>
          <w:tabs>
            <w:tab w:val="left" w:leader="none" w:pos="3929"/>
          </w:tabs>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80667514"/>
            <w:tag w:val="goog_rdk_4016"/>
          </w:sdtPr>
          <w:sdtContent>
            <w:ins w:author="Anonymous" w:id="12" w:date="2025-08-29T06:22:43Z"/>
            <w:sdt>
              <w:sdtPr>
                <w:id w:val="1328436336"/>
                <w:tag w:val="goog_rdk_4017"/>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Functional Testing:</w:t>
                  </w:r>
                </w:ins>
              </w:sdtContent>
            </w:sdt>
            <w:ins w:author="Anonymous" w:id="12" w:date="2025-08-29T06:22:43Z"/>
          </w:sdtContent>
        </w:sdt>
      </w:p>
    </w:sdtContent>
  </w:sdt>
  <w:sdt>
    <w:sdtPr>
      <w:id w:val="-97347786"/>
      <w:tag w:val="goog_rdk_4021"/>
    </w:sdtPr>
    <w:sdtContent>
      <w:p w:rsidR="00000000" w:rsidDel="00000000" w:rsidP="00000000" w:rsidRDefault="00000000" w:rsidRPr="00000000" w14:paraId="000004AC">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08176928"/>
            <w:tag w:val="goog_rdk_4019"/>
          </w:sdtPr>
          <w:sdtContent>
            <w:ins w:author="Anonymous" w:id="12" w:date="2025-08-29T06:22:43Z"/>
            <w:sdt>
              <w:sdtPr>
                <w:id w:val="-996407512"/>
                <w:tag w:val="goog_rdk_4020"/>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Main Home Page:</w:t>
                  </w:r>
                </w:ins>
              </w:sdtContent>
            </w:sdt>
            <w:ins w:author="Anonymous" w:id="12" w:date="2025-08-29T06:22:43Z"/>
          </w:sdtContent>
        </w:sdt>
      </w:p>
    </w:sdtContent>
  </w:sdt>
  <w:sdt>
    <w:sdtPr>
      <w:id w:val="-649080433"/>
      <w:tag w:val="goog_rdk_4024"/>
    </w:sdtPr>
    <w:sdtContent>
      <w:p w:rsidR="00000000" w:rsidDel="00000000" w:rsidP="00000000" w:rsidRDefault="00000000" w:rsidRPr="00000000" w14:paraId="000004A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133487962"/>
            <w:tag w:val="goog_rdk_4022"/>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0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2616200"/>
                            </a:xfrm>
                            <a:prstGeom prst="rect"/>
                            <a:ln/>
                          </pic:spPr>
                        </pic:pic>
                      </a:graphicData>
                    </a:graphic>
                  </wp:inline>
                </w:drawing>
              </w:r>
            </w:ins>
            <w:sdt>
              <w:sdtPr>
                <w:id w:val="174959917"/>
                <w:tag w:val="goog_rdk_4023"/>
              </w:sdtPr>
              <w:sdtContent>
                <w:ins w:author="Anonymous" w:id="12" w:date="2025-08-29T06:22:43Z">
                  <w:r w:rsidDel="00000000" w:rsidR="00000000" w:rsidRPr="00000000">
                    <w:rPr>
                      <w:rtl w:val="0"/>
                    </w:rPr>
                  </w:r>
                </w:ins>
              </w:sdtContent>
            </w:sdt>
            <w:ins w:author="Anonymous" w:id="12" w:date="2025-08-29T06:22:43Z"/>
          </w:sdtContent>
        </w:sdt>
      </w:p>
    </w:sdtContent>
  </w:sdt>
  <w:sdt>
    <w:sdtPr>
      <w:id w:val="535318023"/>
      <w:tag w:val="goog_rdk_4027"/>
    </w:sdtPr>
    <w:sdtContent>
      <w:p w:rsidR="00000000" w:rsidDel="00000000" w:rsidP="00000000" w:rsidRDefault="00000000" w:rsidRPr="00000000" w14:paraId="000004A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77727728"/>
            <w:tag w:val="goog_rdk_4025"/>
          </w:sdtPr>
          <w:sdtContent>
            <w:ins w:author="Anonymous" w:id="12" w:date="2025-08-29T06:22:43Z"/>
            <w:sdt>
              <w:sdtPr>
                <w:id w:val="-1992403064"/>
                <w:tag w:val="goog_rdk_4026"/>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Interaction Checker:</w:t>
                  </w:r>
                </w:ins>
              </w:sdtContent>
            </w:sdt>
            <w:ins w:author="Anonymous" w:id="12" w:date="2025-08-29T06:22:43Z"/>
          </w:sdtContent>
        </w:sdt>
      </w:p>
    </w:sdtContent>
  </w:sdt>
  <w:sdt>
    <w:sdtPr>
      <w:id w:val="263438341"/>
      <w:tag w:val="goog_rdk_4030"/>
    </w:sdtPr>
    <w:sdtContent>
      <w:p w:rsidR="00000000" w:rsidDel="00000000" w:rsidP="00000000" w:rsidRDefault="00000000" w:rsidRPr="00000000" w14:paraId="000004A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25261827"/>
            <w:tag w:val="goog_rdk_4028"/>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43"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31200" cy="2616200"/>
                            </a:xfrm>
                            <a:prstGeom prst="rect"/>
                            <a:ln/>
                          </pic:spPr>
                        </pic:pic>
                      </a:graphicData>
                    </a:graphic>
                  </wp:inline>
                </w:drawing>
              </w:r>
            </w:ins>
            <w:sdt>
              <w:sdtPr>
                <w:id w:val="1538600960"/>
                <w:tag w:val="goog_rdk_4029"/>
              </w:sdtPr>
              <w:sdtContent>
                <w:ins w:author="Anonymous" w:id="12" w:date="2025-08-29T06:22:43Z">
                  <w:r w:rsidDel="00000000" w:rsidR="00000000" w:rsidRPr="00000000">
                    <w:rPr>
                      <w:rtl w:val="0"/>
                    </w:rPr>
                  </w:r>
                </w:ins>
              </w:sdtContent>
            </w:sdt>
            <w:ins w:author="Anonymous" w:id="12" w:date="2025-08-29T06:22:43Z"/>
          </w:sdtContent>
        </w:sdt>
      </w:p>
    </w:sdtContent>
  </w:sdt>
  <w:sdt>
    <w:sdtPr>
      <w:id w:val="2110045504"/>
      <w:tag w:val="goog_rdk_4033"/>
    </w:sdtPr>
    <w:sdtContent>
      <w:p w:rsidR="00000000" w:rsidDel="00000000" w:rsidP="00000000" w:rsidRDefault="00000000" w:rsidRPr="00000000" w14:paraId="000004B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45073454"/>
            <w:tag w:val="goog_rdk_4031"/>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2616200"/>
                            </a:xfrm>
                            <a:prstGeom prst="rect"/>
                            <a:ln/>
                          </pic:spPr>
                        </pic:pic>
                      </a:graphicData>
                    </a:graphic>
                  </wp:inline>
                </w:drawing>
              </w:r>
            </w:ins>
            <w:sdt>
              <w:sdtPr>
                <w:id w:val="-560674060"/>
                <w:tag w:val="goog_rdk_4032"/>
              </w:sdtPr>
              <w:sdtContent>
                <w:ins w:author="Anonymous" w:id="12" w:date="2025-08-29T06:22:43Z">
                  <w:r w:rsidDel="00000000" w:rsidR="00000000" w:rsidRPr="00000000">
                    <w:rPr>
                      <w:rtl w:val="0"/>
                    </w:rPr>
                  </w:r>
                </w:ins>
              </w:sdtContent>
            </w:sdt>
            <w:ins w:author="Anonymous" w:id="12" w:date="2025-08-29T06:22:43Z"/>
          </w:sdtContent>
        </w:sdt>
      </w:p>
    </w:sdtContent>
  </w:sdt>
  <w:sdt>
    <w:sdtPr>
      <w:id w:val="-461404345"/>
      <w:tag w:val="goog_rdk_4036"/>
    </w:sdtPr>
    <w:sdtContent>
      <w:p w:rsidR="00000000" w:rsidDel="00000000" w:rsidP="00000000" w:rsidRDefault="00000000" w:rsidRPr="00000000" w14:paraId="000004B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7291254"/>
            <w:tag w:val="goog_rdk_4034"/>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79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2616200"/>
                            </a:xfrm>
                            <a:prstGeom prst="rect"/>
                            <a:ln/>
                          </pic:spPr>
                        </pic:pic>
                      </a:graphicData>
                    </a:graphic>
                  </wp:inline>
                </w:drawing>
              </w:r>
            </w:ins>
            <w:sdt>
              <w:sdtPr>
                <w:id w:val="863127880"/>
                <w:tag w:val="goog_rdk_4035"/>
              </w:sdtPr>
              <w:sdtContent>
                <w:ins w:author="Anonymous" w:id="12" w:date="2025-08-29T06:22:43Z">
                  <w:r w:rsidDel="00000000" w:rsidR="00000000" w:rsidRPr="00000000">
                    <w:rPr>
                      <w:rtl w:val="0"/>
                    </w:rPr>
                  </w:r>
                </w:ins>
              </w:sdtContent>
            </w:sdt>
            <w:ins w:author="Anonymous" w:id="12" w:date="2025-08-29T06:22:43Z"/>
          </w:sdtContent>
        </w:sdt>
      </w:p>
    </w:sdtContent>
  </w:sdt>
  <w:sdt>
    <w:sdtPr>
      <w:id w:val="-1062230118"/>
      <w:tag w:val="goog_rdk_4039"/>
    </w:sdtPr>
    <w:sdtContent>
      <w:p w:rsidR="00000000" w:rsidDel="00000000" w:rsidP="00000000" w:rsidRDefault="00000000" w:rsidRPr="00000000" w14:paraId="000004B2">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52981363"/>
            <w:tag w:val="goog_rdk_4037"/>
          </w:sdtPr>
          <w:sdtContent>
            <w:ins w:author="Anonymous" w:id="12" w:date="2025-08-29T06:22:43Z"/>
            <w:sdt>
              <w:sdtPr>
                <w:id w:val="1430146189"/>
                <w:tag w:val="goog_rdk_403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Successfully showing interactions between inputted prescribed drugs.</w:t>
                  </w:r>
                </w:ins>
              </w:sdtContent>
            </w:sdt>
            <w:ins w:author="Anonymous" w:id="12" w:date="2025-08-29T06:22:43Z"/>
          </w:sdtContent>
        </w:sdt>
      </w:p>
    </w:sdtContent>
  </w:sdt>
  <w:sdt>
    <w:sdtPr>
      <w:id w:val="-792307651"/>
      <w:tag w:val="goog_rdk_4042"/>
    </w:sdtPr>
    <w:sdtContent>
      <w:p w:rsidR="00000000" w:rsidDel="00000000" w:rsidP="00000000" w:rsidRDefault="00000000" w:rsidRPr="00000000" w14:paraId="000004B3">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59109225"/>
            <w:tag w:val="goog_rdk_4040"/>
          </w:sdtPr>
          <w:sdtContent>
            <w:ins w:author="Anonymous" w:id="12" w:date="2025-08-29T06:22:43Z"/>
            <w:sdt>
              <w:sdtPr>
                <w:id w:val="1493809184"/>
                <w:tag w:val="goog_rdk_4041"/>
              </w:sdtPr>
              <w:sdtContent>
                <w:ins w:author="Anonymous" w:id="12" w:date="2025-08-29T06:22:43Z">
                  <w:r w:rsidDel="00000000" w:rsidR="00000000" w:rsidRPr="00000000">
                    <w:rPr>
                      <w:rtl w:val="0"/>
                    </w:rPr>
                  </w:r>
                </w:ins>
              </w:sdtContent>
            </w:sdt>
            <w:ins w:author="Anonymous" w:id="12" w:date="2025-08-29T06:22:43Z"/>
          </w:sdtContent>
        </w:sdt>
      </w:p>
    </w:sdtContent>
  </w:sdt>
  <w:sdt>
    <w:sdtPr>
      <w:id w:val="-460603563"/>
      <w:tag w:val="goog_rdk_4045"/>
    </w:sdtPr>
    <w:sdtContent>
      <w:p w:rsidR="00000000" w:rsidDel="00000000" w:rsidP="00000000" w:rsidRDefault="00000000" w:rsidRPr="00000000" w14:paraId="000004B4">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706524781"/>
            <w:tag w:val="goog_rdk_4043"/>
          </w:sdtPr>
          <w:sdtContent>
            <w:ins w:author="Anonymous" w:id="12" w:date="2025-08-29T06:22:43Z"/>
            <w:sdt>
              <w:sdtPr>
                <w:id w:val="-1733278708"/>
                <w:tag w:val="goog_rdk_4044"/>
              </w:sdtPr>
              <w:sdtContent>
                <w:ins w:author="Anonymous" w:id="12" w:date="2025-08-29T06:22:43Z">
                  <w:r w:rsidDel="00000000" w:rsidR="00000000" w:rsidRPr="00000000">
                    <w:rPr>
                      <w:rtl w:val="0"/>
                    </w:rPr>
                  </w:r>
                </w:ins>
              </w:sdtContent>
            </w:sdt>
            <w:ins w:author="Anonymous" w:id="12" w:date="2025-08-29T06:22:43Z"/>
          </w:sdtContent>
        </w:sdt>
      </w:p>
    </w:sdtContent>
  </w:sdt>
  <w:sdt>
    <w:sdtPr>
      <w:id w:val="-1429407205"/>
      <w:tag w:val="goog_rdk_4048"/>
    </w:sdtPr>
    <w:sdtContent>
      <w:p w:rsidR="00000000" w:rsidDel="00000000" w:rsidP="00000000" w:rsidRDefault="00000000" w:rsidRPr="00000000" w14:paraId="000004B5">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484351948"/>
            <w:tag w:val="goog_rdk_4046"/>
          </w:sdtPr>
          <w:sdtContent>
            <w:ins w:author="Anonymous" w:id="12" w:date="2025-08-29T06:22:43Z"/>
            <w:sdt>
              <w:sdtPr>
                <w:id w:val="-799875241"/>
                <w:tag w:val="goog_rdk_4047"/>
              </w:sdtPr>
              <w:sdtContent>
                <w:ins w:author="Anonymous" w:id="12" w:date="2025-08-29T06:22:43Z">
                  <w:r w:rsidDel="00000000" w:rsidR="00000000" w:rsidRPr="00000000">
                    <w:rPr>
                      <w:rtl w:val="0"/>
                    </w:rPr>
                  </w:r>
                </w:ins>
              </w:sdtContent>
            </w:sdt>
            <w:ins w:author="Anonymous" w:id="12" w:date="2025-08-29T06:22:43Z"/>
          </w:sdtContent>
        </w:sdt>
      </w:p>
    </w:sdtContent>
  </w:sdt>
  <w:sdt>
    <w:sdtPr>
      <w:id w:val="1372649020"/>
      <w:tag w:val="goog_rdk_4051"/>
    </w:sdtPr>
    <w:sdtContent>
      <w:p w:rsidR="00000000" w:rsidDel="00000000" w:rsidP="00000000" w:rsidRDefault="00000000" w:rsidRPr="00000000" w14:paraId="000004B6">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6993342"/>
            <w:tag w:val="goog_rdk_4049"/>
          </w:sdtPr>
          <w:sdtContent>
            <w:ins w:author="Anonymous" w:id="12" w:date="2025-08-29T06:22:43Z"/>
            <w:sdt>
              <w:sdtPr>
                <w:id w:val="-1429478530"/>
                <w:tag w:val="goog_rdk_4050"/>
              </w:sdtPr>
              <w:sdtContent>
                <w:ins w:author="Anonymous" w:id="12" w:date="2025-08-29T06:22:43Z">
                  <w:r w:rsidDel="00000000" w:rsidR="00000000" w:rsidRPr="00000000">
                    <w:rPr>
                      <w:rtl w:val="0"/>
                    </w:rPr>
                  </w:r>
                </w:ins>
              </w:sdtContent>
            </w:sdt>
            <w:ins w:author="Anonymous" w:id="12" w:date="2025-08-29T06:22:43Z"/>
          </w:sdtContent>
        </w:sdt>
      </w:p>
    </w:sdtContent>
  </w:sdt>
  <w:sdt>
    <w:sdtPr>
      <w:id w:val="-560063321"/>
      <w:tag w:val="goog_rdk_4054"/>
    </w:sdtPr>
    <w:sdtContent>
      <w:p w:rsidR="00000000" w:rsidDel="00000000" w:rsidP="00000000" w:rsidRDefault="00000000" w:rsidRPr="00000000" w14:paraId="000004B7">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609373474"/>
            <w:tag w:val="goog_rdk_4052"/>
          </w:sdtPr>
          <w:sdtContent>
            <w:ins w:author="Anonymous" w:id="12" w:date="2025-08-29T06:22:43Z"/>
            <w:sdt>
              <w:sdtPr>
                <w:id w:val="-729344825"/>
                <w:tag w:val="goog_rdk_4053"/>
              </w:sdtPr>
              <w:sdtContent>
                <w:ins w:author="Anonymous" w:id="12" w:date="2025-08-29T06:22:43Z">
                  <w:r w:rsidDel="00000000" w:rsidR="00000000" w:rsidRPr="00000000">
                    <w:rPr>
                      <w:rtl w:val="0"/>
                    </w:rPr>
                  </w:r>
                </w:ins>
              </w:sdtContent>
            </w:sdt>
            <w:ins w:author="Anonymous" w:id="12" w:date="2025-08-29T06:22:43Z"/>
          </w:sdtContent>
        </w:sdt>
      </w:p>
    </w:sdtContent>
  </w:sdt>
  <w:sdt>
    <w:sdtPr>
      <w:id w:val="-698692377"/>
      <w:tag w:val="goog_rdk_4057"/>
    </w:sdtPr>
    <w:sdtContent>
      <w:p w:rsidR="00000000" w:rsidDel="00000000" w:rsidP="00000000" w:rsidRDefault="00000000" w:rsidRPr="00000000" w14:paraId="000004B8">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31429474"/>
            <w:tag w:val="goog_rdk_4055"/>
          </w:sdtPr>
          <w:sdtContent>
            <w:ins w:author="Anonymous" w:id="12" w:date="2025-08-29T06:22:43Z"/>
            <w:sdt>
              <w:sdtPr>
                <w:id w:val="1869051961"/>
                <w:tag w:val="goog_rdk_4056"/>
              </w:sdtPr>
              <w:sdtContent>
                <w:ins w:author="Anonymous" w:id="12" w:date="2025-08-29T06:22:43Z">
                  <w:r w:rsidDel="00000000" w:rsidR="00000000" w:rsidRPr="00000000">
                    <w:rPr>
                      <w:rtl w:val="0"/>
                    </w:rPr>
                  </w:r>
                </w:ins>
              </w:sdtContent>
            </w:sdt>
            <w:ins w:author="Anonymous" w:id="12" w:date="2025-08-29T06:22:43Z"/>
          </w:sdtContent>
        </w:sdt>
      </w:p>
    </w:sdtContent>
  </w:sdt>
  <w:sdt>
    <w:sdtPr>
      <w:id w:val="877831806"/>
      <w:tag w:val="goog_rdk_4060"/>
    </w:sdtPr>
    <w:sdtContent>
      <w:p w:rsidR="00000000" w:rsidDel="00000000" w:rsidP="00000000" w:rsidRDefault="00000000" w:rsidRPr="00000000" w14:paraId="000004B9">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942861791"/>
            <w:tag w:val="goog_rdk_4058"/>
          </w:sdtPr>
          <w:sdtContent>
            <w:ins w:author="Anonymous" w:id="12" w:date="2025-08-29T06:22:43Z"/>
            <w:sdt>
              <w:sdtPr>
                <w:id w:val="-1381699107"/>
                <w:tag w:val="goog_rdk_4059"/>
              </w:sdtPr>
              <w:sdtContent>
                <w:ins w:author="Anonymous" w:id="12" w:date="2025-08-29T06:22:43Z">
                  <w:r w:rsidDel="00000000" w:rsidR="00000000" w:rsidRPr="00000000">
                    <w:rPr>
                      <w:rtl w:val="0"/>
                    </w:rPr>
                  </w:r>
                </w:ins>
              </w:sdtContent>
            </w:sdt>
            <w:ins w:author="Anonymous" w:id="12" w:date="2025-08-29T06:22:43Z"/>
          </w:sdtContent>
        </w:sdt>
      </w:p>
    </w:sdtContent>
  </w:sdt>
  <w:sdt>
    <w:sdtPr>
      <w:id w:val="-1368743010"/>
      <w:tag w:val="goog_rdk_4063"/>
    </w:sdtPr>
    <w:sdtContent>
      <w:p w:rsidR="00000000" w:rsidDel="00000000" w:rsidP="00000000" w:rsidRDefault="00000000" w:rsidRPr="00000000" w14:paraId="000004BA">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12338061"/>
            <w:tag w:val="goog_rdk_4061"/>
          </w:sdtPr>
          <w:sdtContent>
            <w:ins w:author="Anonymous" w:id="12" w:date="2025-08-29T06:22:43Z"/>
            <w:sdt>
              <w:sdtPr>
                <w:id w:val="1825290989"/>
                <w:tag w:val="goog_rdk_4062"/>
              </w:sdtPr>
              <w:sdtContent>
                <w:ins w:author="Anonymous" w:id="12" w:date="2025-08-29T06:22:43Z">
                  <w:r w:rsidDel="00000000" w:rsidR="00000000" w:rsidRPr="00000000">
                    <w:rPr>
                      <w:rtl w:val="0"/>
                    </w:rPr>
                  </w:r>
                </w:ins>
              </w:sdtContent>
            </w:sdt>
            <w:ins w:author="Anonymous" w:id="12" w:date="2025-08-29T06:22:43Z"/>
          </w:sdtContent>
        </w:sdt>
      </w:p>
    </w:sdtContent>
  </w:sdt>
  <w:sdt>
    <w:sdtPr>
      <w:id w:val="-116521833"/>
      <w:tag w:val="goog_rdk_4066"/>
    </w:sdtPr>
    <w:sdtContent>
      <w:p w:rsidR="00000000" w:rsidDel="00000000" w:rsidP="00000000" w:rsidRDefault="00000000" w:rsidRPr="00000000" w14:paraId="000004BB">
        <w:pPr>
          <w:tabs>
            <w:tab w:val="left" w:leader="none" w:pos="3929"/>
          </w:tabs>
          <w:jc w:val="center"/>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86006326"/>
            <w:tag w:val="goog_rdk_4064"/>
          </w:sdtPr>
          <w:sdtContent>
            <w:ins w:author="Anonymous" w:id="12" w:date="2025-08-29T06:22:43Z"/>
            <w:sdt>
              <w:sdtPr>
                <w:id w:val="-448290118"/>
                <w:tag w:val="goog_rdk_4065"/>
              </w:sdtPr>
              <w:sdtContent>
                <w:ins w:author="Anonymous" w:id="12" w:date="2025-08-29T06:22:43Z">
                  <w:r w:rsidDel="00000000" w:rsidR="00000000" w:rsidRPr="00000000">
                    <w:rPr>
                      <w:rtl w:val="0"/>
                    </w:rPr>
                  </w:r>
                </w:ins>
              </w:sdtContent>
            </w:sdt>
            <w:ins w:author="Anonymous" w:id="12" w:date="2025-08-29T06:22:43Z"/>
          </w:sdtContent>
        </w:sdt>
      </w:p>
    </w:sdtContent>
  </w:sdt>
  <w:sdt>
    <w:sdtPr>
      <w:id w:val="316541353"/>
      <w:tag w:val="goog_rdk_4069"/>
    </w:sdtPr>
    <w:sdtContent>
      <w:p w:rsidR="00000000" w:rsidDel="00000000" w:rsidP="00000000" w:rsidRDefault="00000000" w:rsidRPr="00000000" w14:paraId="000004BC">
        <w:pPr>
          <w:tabs>
            <w:tab w:val="left" w:leader="none" w:pos="3929"/>
          </w:tabs>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786992147"/>
            <w:tag w:val="goog_rdk_4067"/>
          </w:sdtPr>
          <w:sdtContent>
            <w:ins w:author="Anonymous" w:id="12" w:date="2025-08-29T06:22:43Z"/>
            <w:sdt>
              <w:sdtPr>
                <w:id w:val="-433774577"/>
                <w:tag w:val="goog_rdk_406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Drug Dosage &amp; Alternatives:</w:t>
                  </w:r>
                </w:ins>
              </w:sdtContent>
            </w:sdt>
            <w:ins w:author="Anonymous" w:id="12" w:date="2025-08-29T06:22:43Z"/>
          </w:sdtContent>
        </w:sdt>
      </w:p>
    </w:sdtContent>
  </w:sdt>
  <w:sdt>
    <w:sdtPr>
      <w:id w:val="-1615954730"/>
      <w:tag w:val="goog_rdk_4072"/>
    </w:sdtPr>
    <w:sdtContent>
      <w:p w:rsidR="00000000" w:rsidDel="00000000" w:rsidP="00000000" w:rsidRDefault="00000000" w:rsidRPr="00000000" w14:paraId="000004BD">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2007065323"/>
            <w:tag w:val="goog_rdk_4070"/>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78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2616200"/>
                            </a:xfrm>
                            <a:prstGeom prst="rect"/>
                            <a:ln/>
                          </pic:spPr>
                        </pic:pic>
                      </a:graphicData>
                    </a:graphic>
                  </wp:inline>
                </w:drawing>
              </w:r>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2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2616200"/>
                            </a:xfrm>
                            <a:prstGeom prst="rect"/>
                            <a:ln/>
                          </pic:spPr>
                        </pic:pic>
                      </a:graphicData>
                    </a:graphic>
                  </wp:inline>
                </w:drawing>
              </w:r>
            </w:ins>
            <w:sdt>
              <w:sdtPr>
                <w:id w:val="-1611516270"/>
                <w:tag w:val="goog_rdk_4071"/>
              </w:sdtPr>
              <w:sdtContent>
                <w:ins w:author="Anonymous" w:id="12" w:date="2025-08-29T06:22:43Z">
                  <w:r w:rsidDel="00000000" w:rsidR="00000000" w:rsidRPr="00000000">
                    <w:rPr>
                      <w:rtl w:val="0"/>
                    </w:rPr>
                  </w:r>
                </w:ins>
              </w:sdtContent>
            </w:sdt>
            <w:ins w:author="Anonymous" w:id="12" w:date="2025-08-29T06:22:43Z"/>
          </w:sdtContent>
        </w:sdt>
      </w:p>
    </w:sdtContent>
  </w:sdt>
  <w:sdt>
    <w:sdtPr>
      <w:id w:val="26807732"/>
      <w:tag w:val="goog_rdk_4075"/>
    </w:sdtPr>
    <w:sdtContent>
      <w:p w:rsidR="00000000" w:rsidDel="00000000" w:rsidP="00000000" w:rsidRDefault="00000000" w:rsidRPr="00000000" w14:paraId="000004BE">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94442437"/>
            <w:tag w:val="goog_rdk_4073"/>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2616200"/>
                            </a:xfrm>
                            <a:prstGeom prst="rect"/>
                            <a:ln/>
                          </pic:spPr>
                        </pic:pic>
                      </a:graphicData>
                    </a:graphic>
                  </wp:inline>
                </w:drawing>
              </w:r>
            </w:ins>
            <w:sdt>
              <w:sdtPr>
                <w:id w:val="-1259788625"/>
                <w:tag w:val="goog_rdk_4074"/>
              </w:sdtPr>
              <w:sdtContent>
                <w:ins w:author="Anonymous" w:id="12" w:date="2025-08-29T06:22:43Z">
                  <w:r w:rsidDel="00000000" w:rsidR="00000000" w:rsidRPr="00000000">
                    <w:rPr>
                      <w:rtl w:val="0"/>
                    </w:rPr>
                  </w:r>
                </w:ins>
              </w:sdtContent>
            </w:sdt>
            <w:ins w:author="Anonymous" w:id="12" w:date="2025-08-29T06:22:43Z"/>
          </w:sdtContent>
        </w:sdt>
      </w:p>
    </w:sdtContent>
  </w:sdt>
  <w:sdt>
    <w:sdtPr>
      <w:id w:val="774994678"/>
      <w:tag w:val="goog_rdk_4078"/>
    </w:sdtPr>
    <w:sdtContent>
      <w:p w:rsidR="00000000" w:rsidDel="00000000" w:rsidP="00000000" w:rsidRDefault="00000000" w:rsidRPr="00000000" w14:paraId="000004BF">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1222381"/>
            <w:tag w:val="goog_rdk_4076"/>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78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616200"/>
                            </a:xfrm>
                            <a:prstGeom prst="rect"/>
                            <a:ln/>
                          </pic:spPr>
                        </pic:pic>
                      </a:graphicData>
                    </a:graphic>
                  </wp:inline>
                </w:drawing>
              </w:r>
            </w:ins>
            <w:sdt>
              <w:sdtPr>
                <w:id w:val="533655804"/>
                <w:tag w:val="goog_rdk_4077"/>
              </w:sdtPr>
              <w:sdtContent>
                <w:ins w:author="Anonymous" w:id="12" w:date="2025-08-29T06:22:43Z">
                  <w:r w:rsidDel="00000000" w:rsidR="00000000" w:rsidRPr="00000000">
                    <w:rPr>
                      <w:rtl w:val="0"/>
                    </w:rPr>
                  </w:r>
                </w:ins>
              </w:sdtContent>
            </w:sdt>
            <w:ins w:author="Anonymous" w:id="12" w:date="2025-08-29T06:22:43Z"/>
          </w:sdtContent>
        </w:sdt>
      </w:p>
    </w:sdtContent>
  </w:sdt>
  <w:sdt>
    <w:sdtPr>
      <w:id w:val="891587939"/>
      <w:tag w:val="goog_rdk_4081"/>
    </w:sdtPr>
    <w:sdtContent>
      <w:p w:rsidR="00000000" w:rsidDel="00000000" w:rsidP="00000000" w:rsidRDefault="00000000" w:rsidRPr="00000000" w14:paraId="000004C0">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33598543"/>
            <w:tag w:val="goog_rdk_4079"/>
          </w:sdtPr>
          <w:sdtContent>
            <w:ins w:author="Anonymous" w:id="12" w:date="2025-08-29T06:22:43Z">
              <w:r w:rsidDel="00000000" w:rsidR="00000000" w:rsidRPr="00000000">
                <w:rPr>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4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2616200"/>
                            </a:xfrm>
                            <a:prstGeom prst="rect"/>
                            <a:ln/>
                          </pic:spPr>
                        </pic:pic>
                      </a:graphicData>
                    </a:graphic>
                  </wp:inline>
                </w:drawing>
              </w:r>
            </w:ins>
            <w:sdt>
              <w:sdtPr>
                <w:id w:val="-2043696885"/>
                <w:tag w:val="goog_rdk_4080"/>
              </w:sdtPr>
              <w:sdtContent>
                <w:ins w:author="Anonymous" w:id="12" w:date="2025-08-29T06:22:43Z">
                  <w:r w:rsidDel="00000000" w:rsidR="00000000" w:rsidRPr="00000000">
                    <w:rPr>
                      <w:rtl w:val="0"/>
                    </w:rPr>
                  </w:r>
                </w:ins>
              </w:sdtContent>
            </w:sdt>
            <w:ins w:author="Anonymous" w:id="12" w:date="2025-08-29T06:22:43Z"/>
          </w:sdtContent>
        </w:sdt>
      </w:p>
    </w:sdtContent>
  </w:sdt>
  <w:sdt>
    <w:sdtPr>
      <w:id w:val="214688382"/>
      <w:tag w:val="goog_rdk_4084"/>
    </w:sdtPr>
    <w:sdtContent>
      <w:p w:rsidR="00000000" w:rsidDel="00000000" w:rsidP="00000000" w:rsidRDefault="00000000" w:rsidRPr="00000000" w14:paraId="000004C1">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34058142"/>
            <w:tag w:val="goog_rdk_4082"/>
          </w:sdtPr>
          <w:sdtContent>
            <w:ins w:author="Anonymous" w:id="12" w:date="2025-08-29T06:22:43Z"/>
            <w:sdt>
              <w:sdtPr>
                <w:id w:val="-1243441186"/>
                <w:tag w:val="goog_rdk_4083"/>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Fig. Successfully showing the dosage and its form and alternatives to the drugs based on age.</w:t>
                  </w:r>
                </w:ins>
              </w:sdtContent>
            </w:sdt>
            <w:ins w:author="Anonymous" w:id="12" w:date="2025-08-29T06:22:43Z"/>
          </w:sdtContent>
        </w:sdt>
      </w:p>
    </w:sdtContent>
  </w:sdt>
  <w:sdt>
    <w:sdtPr>
      <w:id w:val="-2139060785"/>
      <w:tag w:val="goog_rdk_4087"/>
    </w:sdtPr>
    <w:sdtContent>
      <w:p w:rsidR="00000000" w:rsidDel="00000000" w:rsidP="00000000" w:rsidRDefault="00000000" w:rsidRPr="00000000" w14:paraId="000004C2">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912479377"/>
            <w:tag w:val="goog_rdk_4085"/>
          </w:sdtPr>
          <w:sdtContent>
            <w:ins w:author="Anonymous" w:id="12" w:date="2025-08-29T06:22:43Z"/>
            <w:sdt>
              <w:sdtPr>
                <w:id w:val="1627401561"/>
                <w:tag w:val="goog_rdk_4086"/>
              </w:sdtPr>
              <w:sdtContent>
                <w:ins w:author="Anonymous" w:id="12" w:date="2025-08-29T06:22:43Z">
                  <w:r w:rsidDel="00000000" w:rsidR="00000000" w:rsidRPr="00000000">
                    <w:rPr>
                      <w:rtl w:val="0"/>
                    </w:rPr>
                  </w:r>
                </w:ins>
              </w:sdtContent>
            </w:sdt>
            <w:ins w:author="Anonymous" w:id="12" w:date="2025-08-29T06:22:43Z"/>
          </w:sdtContent>
        </w:sdt>
      </w:p>
    </w:sdtContent>
  </w:sdt>
  <w:sdt>
    <w:sdtPr>
      <w:id w:val="196500965"/>
      <w:tag w:val="goog_rdk_4090"/>
    </w:sdtPr>
    <w:sdtContent>
      <w:p w:rsidR="00000000" w:rsidDel="00000000" w:rsidP="00000000" w:rsidRDefault="00000000" w:rsidRPr="00000000" w14:paraId="000004C3">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589882665"/>
            <w:tag w:val="goog_rdk_4088"/>
          </w:sdtPr>
          <w:sdtContent>
            <w:ins w:author="Anonymous" w:id="12" w:date="2025-08-29T06:22:43Z"/>
            <w:sdt>
              <w:sdtPr>
                <w:id w:val="-1498168132"/>
                <w:tag w:val="goog_rdk_4089"/>
              </w:sdtPr>
              <w:sdtContent>
                <w:ins w:author="Anonymous" w:id="12" w:date="2025-08-29T06:22:43Z">
                  <w:r w:rsidDel="00000000" w:rsidR="00000000" w:rsidRPr="00000000">
                    <w:rPr>
                      <w:rtl w:val="0"/>
                    </w:rPr>
                  </w:r>
                </w:ins>
              </w:sdtContent>
            </w:sdt>
            <w:ins w:author="Anonymous" w:id="12" w:date="2025-08-29T06:22:43Z"/>
          </w:sdtContent>
        </w:sdt>
      </w:p>
    </w:sdtContent>
  </w:sdt>
  <w:sdt>
    <w:sdtPr>
      <w:id w:val="69886906"/>
      <w:tag w:val="goog_rdk_4093"/>
    </w:sdtPr>
    <w:sdtContent>
      <w:p w:rsidR="00000000" w:rsidDel="00000000" w:rsidP="00000000" w:rsidRDefault="00000000" w:rsidRPr="00000000" w14:paraId="000004C4">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612960824"/>
            <w:tag w:val="goog_rdk_4091"/>
          </w:sdtPr>
          <w:sdtContent>
            <w:ins w:author="Anonymous" w:id="12" w:date="2025-08-29T06:22:43Z"/>
            <w:sdt>
              <w:sdtPr>
                <w:id w:val="-1701628812"/>
                <w:tag w:val="goog_rdk_4092"/>
              </w:sdtPr>
              <w:sdtContent>
                <w:ins w:author="Anonymous" w:id="12" w:date="2025-08-29T06:22:43Z">
                  <w:r w:rsidDel="00000000" w:rsidR="00000000" w:rsidRPr="00000000">
                    <w:rPr>
                      <w:rtl w:val="0"/>
                    </w:rPr>
                  </w:r>
                </w:ins>
              </w:sdtContent>
            </w:sdt>
            <w:ins w:author="Anonymous" w:id="12" w:date="2025-08-29T06:22:43Z"/>
          </w:sdtContent>
        </w:sdt>
      </w:p>
    </w:sdtContent>
  </w:sdt>
  <w:sdt>
    <w:sdtPr>
      <w:id w:val="-1263685811"/>
      <w:tag w:val="goog_rdk_4096"/>
    </w:sdtPr>
    <w:sdtContent>
      <w:p w:rsidR="00000000" w:rsidDel="00000000" w:rsidP="00000000" w:rsidRDefault="00000000" w:rsidRPr="00000000" w14:paraId="000004C5">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36357511"/>
            <w:tag w:val="goog_rdk_4094"/>
          </w:sdtPr>
          <w:sdtContent>
            <w:ins w:author="Anonymous" w:id="12" w:date="2025-08-29T06:22:43Z"/>
            <w:sdt>
              <w:sdtPr>
                <w:id w:val="-949603379"/>
                <w:tag w:val="goog_rdk_4095"/>
              </w:sdtPr>
              <w:sdtContent>
                <w:ins w:author="Anonymous" w:id="12" w:date="2025-08-29T06:22:43Z">
                  <w:r w:rsidDel="00000000" w:rsidR="00000000" w:rsidRPr="00000000">
                    <w:rPr>
                      <w:rtl w:val="0"/>
                    </w:rPr>
                  </w:r>
                </w:ins>
              </w:sdtContent>
            </w:sdt>
            <w:ins w:author="Anonymous" w:id="12" w:date="2025-08-29T06:22:43Z"/>
          </w:sdtContent>
        </w:sdt>
      </w:p>
    </w:sdtContent>
  </w:sdt>
  <w:sdt>
    <w:sdtPr>
      <w:id w:val="-245935567"/>
      <w:tag w:val="goog_rdk_4099"/>
    </w:sdtPr>
    <w:sdtContent>
      <w:p w:rsidR="00000000" w:rsidDel="00000000" w:rsidP="00000000" w:rsidRDefault="00000000" w:rsidRPr="00000000" w14:paraId="000004C6">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80207527"/>
            <w:tag w:val="goog_rdk_4097"/>
          </w:sdtPr>
          <w:sdtContent>
            <w:ins w:author="Anonymous" w:id="12" w:date="2025-08-29T06:22:43Z"/>
            <w:sdt>
              <w:sdtPr>
                <w:id w:val="-1652061530"/>
                <w:tag w:val="goog_rdk_4098"/>
              </w:sdtPr>
              <w:sdtContent>
                <w:ins w:author="Anonymous" w:id="12" w:date="2025-08-29T06:22:43Z">
                  <w:r w:rsidDel="00000000" w:rsidR="00000000" w:rsidRPr="00000000">
                    <w:rPr>
                      <w:rFonts w:ascii="Cambria" w:cs="Cambria" w:eastAsia="Cambria" w:hAnsi="Cambria"/>
                      <w:b w:val="1"/>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Conclusion</w:t>
                  </w:r>
                </w:ins>
              </w:sdtContent>
            </w:sdt>
            <w:ins w:author="Anonymous" w:id="12" w:date="2025-08-29T06:22:43Z"/>
          </w:sdtContent>
        </w:sdt>
      </w:p>
    </w:sdtContent>
  </w:sdt>
  <w:sdt>
    <w:sdtPr>
      <w:id w:val="1025966127"/>
      <w:tag w:val="goog_rdk_4102"/>
    </w:sdtPr>
    <w:sdtContent>
      <w:p w:rsidR="00000000" w:rsidDel="00000000" w:rsidP="00000000" w:rsidRDefault="00000000" w:rsidRPr="00000000" w14:paraId="000004C7">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1083860167"/>
            <w:tag w:val="goog_rdk_4100"/>
          </w:sdtPr>
          <w:sdtContent>
            <w:ins w:author="Anonymous" w:id="12" w:date="2025-08-29T06:22:43Z"/>
            <w:sdt>
              <w:sdtPr>
                <w:id w:val="-666233476"/>
                <w:tag w:val="goog_rdk_410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This project successfully developed an end-to-end system that empowers users to input medication prescriptions and receive detailed insights on potential drug interactions and dosage recommendations. By integrating advanced NLP techniques and healthcare datasets, the system automates critical checks traditionally performed by pharmacists, enhancing patient safety and medication management.</w:t>
                    <w:br w:type="textWrapping"/>
                    <w:t xml:space="preserve">The core achievement lies in designing and implementing a robust backend API using FastAPI, which efficiently handles medicine extraction, maps medicines to RxCUI codes, and detects possible drug-drug interactions from a curated dataset. Additionally, the system incorporates IBM Watson Natural Language Understanding to generate meaningful alerts explaining interaction severity and consequences, providing valuable context to users. Alongside, a dosage checking module was integrated to analyze prescribed dosages relative to patient age and suggest optimal adjustments or alternatives. Complementing the backend, a user-friendly frontend was built with Streamlit, enabling intuitive input and clear presentation of interaction and dosage results. This combination of frontend and backend creates a seamless experience that can assist healthcare professionals and patients alike.</w:t>
                  </w:r>
                </w:ins>
              </w:sdtContent>
            </w:sdt>
            <w:ins w:author="Anonymous" w:id="12" w:date="2025-08-29T06:22:43Z"/>
          </w:sdtContent>
        </w:sdt>
      </w:p>
    </w:sdtContent>
  </w:sdt>
  <w:sdt>
    <w:sdtPr>
      <w:id w:val="1506303324"/>
      <w:tag w:val="goog_rdk_4106"/>
    </w:sdtPr>
    <w:sdtContent>
      <w:p w:rsidR="00000000" w:rsidDel="00000000" w:rsidP="00000000" w:rsidRDefault="00000000" w:rsidRPr="00000000" w14:paraId="000004C8">
        <w:pPr>
          <w:tabs>
            <w:tab w:val="center" w:leader="none" w:pos="4513"/>
            <w:tab w:val="right" w:leader="none" w:pos="9026"/>
          </w:tabs>
          <w:spacing w:after="280" w:before="280" w:line="240" w:lineRule="auto"/>
          <w:jc w:val="both"/>
          <w:rPr>
            <w:ins w:author="Anonymous" w:id="12" w:date="2025-08-29T06:22:43Z"/>
            <w:rFonts w:ascii="Cambria" w:cs="Cambria" w:eastAsia="Cambria" w:hAnsi="Cambria"/>
            <w:b w:val="1"/>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67205813"/>
            <w:tag w:val="goog_rdk_4103"/>
          </w:sdtPr>
          <w:sdtContent>
            <w:ins w:author="Anonymous" w:id="12" w:date="2025-08-29T06:22:43Z"/>
            <w:sdt>
              <w:sdtPr>
                <w:id w:val="688625444"/>
                <w:tag w:val="goog_rdk_4104"/>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Throughout the development, several challenges were encountered. First, accurately extracting drug names from free-text prescriptions proved complex due to variability in medical terminology, spelling errors, and shorthand notations. To address this, multiple text-cleaning and mapping strategies were employed to reliably link extracted terms to standard RxCUI codes. Second, managing the large drug interaction dataset required efficient preprocessing and lookup methods to ensure fast response times within API calls. Third, integrating IBM Watson’s NLU service introduced dependency and latency considerations; initializing and handling errors robustly was crucial to maintain system stability. Additionally, designing a simple yet functional frontend interface in Streamlit demanded balancing usability with technical constraints, especially in displaying multi-item interaction results clearly. Finally, coordinating data flow and response formatting between modules required careful planning to maintain modularity and ease  </w:t>
                  </w:r>
                </w:ins>
              </w:sdtContent>
            </w:sdt>
            <w:ins w:author="Anonymous" w:id="12" w:date="2025-08-29T06:22:43Z">
              <w:sdt>
                <w:sdtPr>
                  <w:id w:val="1210213891"/>
                  <w:tag w:val="goog_rdk_4105"/>
                </w:sdtPr>
                <w:sdtContent>
                  <w:r w:rsidDel="00000000" w:rsidR="00000000" w:rsidRPr="00000000">
                    <w:rPr>
                      <w:rFonts w:ascii="Cambria" w:cs="Cambria" w:eastAsia="Cambria" w:hAnsi="Cambria"/>
                      <w:b w:val="1"/>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t xml:space="preserve">  </w:t>
                  </w:r>
                </w:sdtContent>
              </w:sdt>
            </w:ins>
          </w:sdtContent>
        </w:sdt>
      </w:p>
    </w:sdtContent>
  </w:sdt>
  <w:sdt>
    <w:sdtPr>
      <w:id w:val="-551839563"/>
      <w:tag w:val="goog_rdk_4109"/>
    </w:sdtPr>
    <w:sdtContent>
      <w:p w:rsidR="00000000" w:rsidDel="00000000" w:rsidP="00000000" w:rsidRDefault="00000000" w:rsidRPr="00000000" w14:paraId="000004C9">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505455428"/>
            <w:tag w:val="goog_rdk_4107"/>
          </w:sdtPr>
          <w:sdtContent>
            <w:ins w:author="Anonymous" w:id="12" w:date="2025-08-29T06:22:43Z"/>
            <w:sdt>
              <w:sdtPr>
                <w:id w:val="565830022"/>
                <w:tag w:val="goog_rdk_4108"/>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This project provided valuable hands-on experience in full-stack AI system development, combining data science, software engineering, and user experience design. Key learnings included mastering FastAPI for building scalable RESTful services and managing asynchronous tasks and exceptions. The importance of robust data preprocessing and normalization was highlighted when working with real-world medical datasets. The use of NLP APIs for domain-specific alert generation showcased the power and challenges of integrating third-party AI services. Streamlit proved to be an effective tool for rapidly prototyping interactive applications with minimal frontend expertise. Moreover, this project reinforced best practices in API design, modular programming, and documentation for collaborative development. The iterative debugging and optimization process deepened understanding of performance trade-offs in data-intensive applications.</w:t>
                  </w:r>
                </w:ins>
              </w:sdtContent>
            </w:sdt>
            <w:ins w:author="Anonymous" w:id="12" w:date="2025-08-29T06:22:43Z"/>
          </w:sdtContent>
        </w:sdt>
      </w:p>
    </w:sdtContent>
  </w:sdt>
  <w:sdt>
    <w:sdtPr>
      <w:id w:val="1613337853"/>
      <w:tag w:val="goog_rdk_4112"/>
    </w:sdtPr>
    <w:sdtContent>
      <w:p w:rsidR="00000000" w:rsidDel="00000000" w:rsidP="00000000" w:rsidRDefault="00000000" w:rsidRPr="00000000" w14:paraId="000004CA">
        <w:pPr>
          <w:tabs>
            <w:tab w:val="center" w:leader="none" w:pos="4513"/>
            <w:tab w:val="right" w:leader="none" w:pos="9026"/>
          </w:tabs>
          <w:spacing w:after="280" w:before="280" w:line="240" w:lineRule="auto"/>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319115977"/>
            <w:tag w:val="goog_rdk_4110"/>
          </w:sdtPr>
          <w:sdtContent>
            <w:ins w:author="Anonymous" w:id="12" w:date="2025-08-29T06:22:43Z"/>
            <w:sdt>
              <w:sdtPr>
                <w:id w:val="1283899618"/>
                <w:tag w:val="goog_rdk_4111"/>
              </w:sdtPr>
              <w:sdtContent>
                <w:ins w:author="Anonymous" w:id="12" w:date="2025-08-29T06:22:43Z">
                  <w:r w:rsidDel="00000000" w:rsidR="00000000" w:rsidRPr="00000000">
                    <w:rPr>
                      <w:rFonts w:ascii="Cambria" w:cs="Cambria" w:eastAsia="Cambria" w:hAnsi="Cambria"/>
                      <w:sz w:val="22"/>
                      <w:szCs w:val="22"/>
                      <w:rtl w:val="0"/>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br w:type="textWrapping"/>
                    <w:t xml:space="preserve">There are several promising directions to extend this system. Incorporating additional clinical parameters such as patient weight, renal function, or allergies could refine dosage recommendations and interaction risk assessments, enabling personalized medication management. Expanding the drug interaction dataset with real-time updates from regulatory sources would improve reliability and comprehensiveness. Integrating with electronic health record (EHR) systems could facilitate automatic prescription input and clinical decision support for healthcare providers. Advanced NLP models trained specifically on medical texts could enhance drug extraction accuracy and enable explanation generation beyond alert texts, such as detailed patient-friendly summaries. A mobile app version with offline capabilities could increase accessibility in resource-limited settings. Finally, adding multi-language support and voice input could broaden usability for diverse populations. These enhancements could transform the system into a versatile digital health assistant, significantly contributing to medication safety worldwide.</w:t>
                  </w:r>
                </w:ins>
              </w:sdtContent>
            </w:sdt>
            <w:ins w:author="Anonymous" w:id="12" w:date="2025-08-29T06:22:43Z"/>
          </w:sdtContent>
        </w:sdt>
      </w:p>
    </w:sdtContent>
  </w:sdt>
  <w:sdt>
    <w:sdtPr>
      <w:id w:val="-1550598298"/>
      <w:tag w:val="goog_rdk_4115"/>
    </w:sdtPr>
    <w:sdtContent>
      <w:p w:rsidR="00000000" w:rsidDel="00000000" w:rsidP="00000000" w:rsidRDefault="00000000" w:rsidRPr="00000000" w14:paraId="000004CB">
        <w:pPr>
          <w:tabs>
            <w:tab w:val="left" w:leader="none" w:pos="3929"/>
          </w:tabs>
          <w:jc w:val="both"/>
          <w:rPr>
            <w:ins w:author="Anonymous" w:id="12" w:date="2025-08-29T06:22:43Z"/>
            <w:rFonts w:ascii="Cambria" w:cs="Cambria" w:eastAsia="Cambria" w:hAnsi="Cambria"/>
            <w:sz w:val="22"/>
            <w:szCs w:val="22"/>
            <w:rPrChange w:author="Anonymous" w:id="80" w:date="2025-08-29T06:22:43Z">
              <w:rPr>
                <w:rFonts w:ascii="Calibri" w:cs="Calibri" w:eastAsia="Calibri" w:hAnsi="Calibri"/>
                <w:b w:val="0"/>
                <w:i w:val="0"/>
                <w:smallCaps w:val="0"/>
                <w:strike w:val="0"/>
                <w:color w:val="000000"/>
                <w:sz w:val="24"/>
                <w:szCs w:val="24"/>
                <w:u w:val="none"/>
                <w:shd w:fill="auto" w:val="clear"/>
                <w:vertAlign w:val="baseline"/>
              </w:rPr>
            </w:rPrChange>
          </w:rPr>
        </w:pPr>
        <w:sdt>
          <w:sdtPr>
            <w:id w:val="424480663"/>
            <w:tag w:val="goog_rdk_4113"/>
          </w:sdtPr>
          <w:sdtContent>
            <w:ins w:author="Anonymous" w:id="12" w:date="2025-08-29T06:22:43Z"/>
            <w:sdt>
              <w:sdtPr>
                <w:id w:val="-1837015963"/>
                <w:tag w:val="goog_rdk_4114"/>
              </w:sdtPr>
              <w:sdtContent>
                <w:ins w:author="Anonymous" w:id="12" w:date="2025-08-29T06:22:43Z">
                  <w:r w:rsidDel="00000000" w:rsidR="00000000" w:rsidRPr="00000000">
                    <w:rPr>
                      <w:rtl w:val="0"/>
                    </w:rPr>
                  </w:r>
                </w:ins>
              </w:sdtContent>
            </w:sdt>
            <w:ins w:author="Anonymous" w:id="12" w:date="2025-08-29T06:22:43Z"/>
          </w:sdtContent>
        </w:sdt>
      </w:p>
    </w:sdtContent>
  </w:sdt>
  <w:sdt>
    <w:sdtPr>
      <w:id w:val="-321142431"/>
      <w:tag w:val="goog_rdk_4129"/>
    </w:sdtPr>
    <w:sdtContent>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sz w:val="22"/>
            <w:szCs w:val="22"/>
            <w:rPrChange w:author="Dinesh K" w:id="97" w:date="2025-07-31T14:31:30Z">
              <w:rPr>
                <w:rFonts w:ascii="Calibri" w:cs="Calibri" w:eastAsia="Calibri" w:hAnsi="Calibri"/>
                <w:b w:val="0"/>
                <w:i w:val="0"/>
                <w:smallCaps w:val="0"/>
                <w:strike w:val="0"/>
                <w:color w:val="000000"/>
                <w:sz w:val="24"/>
                <w:szCs w:val="24"/>
                <w:u w:val="none"/>
                <w:shd w:fill="auto" w:val="clear"/>
                <w:vertAlign w:val="baseline"/>
              </w:rPr>
            </w:rPrChange>
          </w:rPr>
        </w:pPr>
        <w:sdt>
          <w:sdtPr>
            <w:id w:val="-153997886"/>
            <w:tag w:val="goog_rdk_4117"/>
          </w:sdtPr>
          <w:sdtContent>
            <w:ins w:author="Madhu official" w:id="81" w:date="2025-08-29T05:10:09Z">
              <w:r w:rsidDel="00000000" w:rsidR="00000000" w:rsidRPr="00000000">
                <w:rPr>
                  <w:rFonts w:ascii="Cambria" w:cs="Cambria" w:eastAsia="Cambria" w:hAnsi="Cambria"/>
                  <w:b w:val="1"/>
                  <w:sz w:val="30"/>
                  <w:szCs w:val="30"/>
                  <w:u w:val="single"/>
                  <w:rPrChange w:author="Luke Abraham Sam" w:id="82" w:date="2025-08-29T05:13:30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327400"/>
                    <wp:effectExtent b="0" l="0" r="0" t="0"/>
                    <wp:docPr id="2062679772" name="image2.png"/>
                    <a:graphic>
                      <a:graphicData uri="http://schemas.openxmlformats.org/drawingml/2006/picture">
                        <pic:pic>
                          <pic:nvPicPr>
                            <pic:cNvPr id="0" name="image2.png"/>
                            <pic:cNvPicPr preferRelativeResize="0"/>
                          </pic:nvPicPr>
                          <pic:blipFill>
                            <a:blip r:embed="rId2"/>
                            <a:srcRect b="4448" l="-3370" r="-5772" t="1474"/>
                            <a:stretch>
                              <a:fillRect/>
                            </a:stretch>
                          </pic:blipFill>
                          <pic:spPr>
                            <a:xfrm>
                              <a:off x="0" y="0"/>
                              <a:ext cx="5731200" cy="3327400"/>
                            </a:xfrm>
                            <a:prstGeom prst="rect"/>
                            <a:ln/>
                          </pic:spPr>
                        </pic:pic>
                      </a:graphicData>
                    </a:graphic>
                  </wp:inline>
                </w:drawing>
              </w:r>
            </w:ins>
          </w:sdtContent>
        </w:sdt>
        <w:sdt>
          <w:sdtPr>
            <w:id w:val="1581316671"/>
            <w:tag w:val="goog_rdk_4118"/>
          </w:sdtPr>
          <w:sdtContent>
            <w:ins w:author="Kataram Tarun" w:id="84" w:date="2025-08-29T05:02:49Z">
              <w:r w:rsidDel="00000000" w:rsidR="00000000" w:rsidRPr="00000000">
                <w:rPr>
                  <w:rFonts w:ascii="Cambria" w:cs="Cambria" w:eastAsia="Cambria" w:hAnsi="Cambria"/>
                  <w:sz w:val="22"/>
                  <w:szCs w:val="22"/>
                  <w:rPrChange w:author="Kataram Tarun" w:id="85" w:date="2025-08-29T05:02:49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073400"/>
                    <wp:effectExtent b="0" l="0" r="0" t="0"/>
                    <wp:docPr id="206267981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073400"/>
                            </a:xfrm>
                            <a:prstGeom prst="rect"/>
                            <a:ln/>
                          </pic:spPr>
                        </pic:pic>
                      </a:graphicData>
                    </a:graphic>
                  </wp:inline>
                </w:drawing>
              </w:r>
            </w:ins>
          </w:sdtContent>
        </w:sdt>
        <w:sdt>
          <w:sdtPr>
            <w:id w:val="1965781229"/>
            <w:tag w:val="goog_rdk_4119"/>
          </w:sdtPr>
          <w:sdtContent>
            <w:ins w:author="Bethi Anvithbikshu" w:id="86" w:date="2025-08-20T17:46:40Z">
              <w:r w:rsidDel="00000000" w:rsidR="00000000" w:rsidRPr="00000000">
                <w:rPr>
                  <w:rFonts w:ascii="Cambria" w:cs="Cambria" w:eastAsia="Cambria" w:hAnsi="Cambria"/>
                  <w:sz w:val="22"/>
                  <w:szCs w:val="22"/>
                  <w:rPrChange w:author="Bethi Anvithbikshu" w:id="87" w:date="2025-08-20T17:46:40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3111500"/>
                    <wp:effectExtent b="0" l="0" r="0" t="0"/>
                    <wp:docPr id="206267984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111500"/>
                            </a:xfrm>
                            <a:prstGeom prst="rect"/>
                            <a:ln/>
                          </pic:spPr>
                        </pic:pic>
                      </a:graphicData>
                    </a:graphic>
                  </wp:inline>
                </w:drawing>
              </w:r>
            </w:ins>
          </w:sdtContent>
        </w:sdt>
        <w:sdt>
          <w:sdtPr>
            <w:id w:val="290232370"/>
            <w:tag w:val="goog_rdk_4120"/>
          </w:sdtPr>
          <w:sdtContent>
            <w:ins w:author="SRIGANESH Hs" w:id="88" w:date="2025-08-04T12:59:27Z">
              <w:r w:rsidDel="00000000" w:rsidR="00000000" w:rsidRPr="00000000">
                <w:rPr>
                  <w:rFonts w:ascii="Cambria" w:cs="Cambria" w:eastAsia="Cambria" w:hAnsi="Cambria"/>
                  <w:sz w:val="22"/>
                  <w:szCs w:val="22"/>
                  <w:rPrChange w:author="SRIGANESH Hs" w:id="89" w:date="2025-08-04T12:59:27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565400"/>
                    <wp:effectExtent b="0" l="0" r="0" t="0"/>
                    <wp:docPr id="2062679804"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731200" cy="2565400"/>
                            </a:xfrm>
                            <a:prstGeom prst="rect"/>
                            <a:ln/>
                          </pic:spPr>
                        </pic:pic>
                      </a:graphicData>
                    </a:graphic>
                  </wp:inline>
                </w:drawing>
              </w:r>
            </w:ins>
          </w:sdtContent>
        </w:sdt>
        <w:sdt>
          <w:sdtPr>
            <w:id w:val="1350350864"/>
            <w:tag w:val="goog_rdk_4121"/>
          </w:sdtPr>
          <w:sdtContent>
            <w:ins w:author="Sruthi Velugula" w:id="90" w:date="2025-08-01T18:38:14Z">
              <w:sdt>
                <w:sdtPr>
                  <w:id w:val="-537188636"/>
                  <w:tag w:val="goog_rdk_4122"/>
                </w:sdtPr>
                <w:sdtContent>
                  <w:del w:author="SRIGANESH Hs" w:id="88" w:date="2025-08-04T12:59:27Z">
                    <w:r w:rsidDel="00000000" w:rsidR="00000000" w:rsidRPr="00000000">
                      <w:rPr>
                        <w:rFonts w:ascii="Cambria" w:cs="Cambria" w:eastAsia="Cambria" w:hAnsi="Cambria"/>
                        <w:sz w:val="22"/>
                        <w:szCs w:val="22"/>
                        <w:rPrChange w:author="Sruthi Velugula" w:id="91" w:date="2025-08-01T18:38:14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565400"/>
                          <wp:effectExtent b="0" l="0" r="0" t="0"/>
                          <wp:docPr id="206267979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731200" cy="2565400"/>
                                  </a:xfrm>
                                  <a:prstGeom prst="rect"/>
                                  <a:ln/>
                                </pic:spPr>
                              </pic:pic>
                            </a:graphicData>
                          </a:graphic>
                        </wp:inline>
                      </w:drawing>
                    </w:r>
                  </w:del>
                </w:sdtContent>
              </w:sdt>
            </w:ins>
          </w:sdtContent>
        </w:sdt>
        <w:sdt>
          <w:sdtPr>
            <w:id w:val="1960098619"/>
            <w:tag w:val="goog_rdk_4123"/>
          </w:sdtPr>
          <w:sdtContent>
            <w:del w:author="SRIGANESH Hs" w:id="88" w:date="2025-08-04T12:59:27Z"/>
          </w:sdtContent>
        </w:sdt>
        <w:sdt>
          <w:sdtPr>
            <w:id w:val="742635696"/>
            <w:tag w:val="goog_rdk_4124"/>
          </w:sdtPr>
          <w:sdtContent>
            <w:ins w:author="Ghantasala Vinay" w:id="92" w:date="2025-07-31T17:52:10Z">
              <w:sdt>
                <w:sdtPr>
                  <w:id w:val="806403163"/>
                  <w:tag w:val="goog_rdk_4125"/>
                </w:sdtPr>
                <w:sdtContent>
                  <w:del w:author="SRIGANESH Hs" w:id="88" w:date="2025-08-04T12:59:27Z">
                    <w:r w:rsidDel="00000000" w:rsidR="00000000" w:rsidRPr="00000000">
                      <w:rPr>
                        <w:rFonts w:ascii="Cambria" w:cs="Cambria" w:eastAsia="Cambria" w:hAnsi="Cambria"/>
                        <w:sz w:val="22"/>
                        <w:szCs w:val="22"/>
                        <w:rPrChange w:author="Ghantasala Vinay" w:id="93" w:date="2025-07-31T17:52:10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565400"/>
                          <wp:effectExtent b="0" l="0" r="0" t="0"/>
                          <wp:docPr id="2062679824"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731200" cy="2565400"/>
                                  </a:xfrm>
                                  <a:prstGeom prst="rect"/>
                                  <a:ln/>
                                </pic:spPr>
                              </pic:pic>
                            </a:graphicData>
                          </a:graphic>
                        </wp:inline>
                      </w:drawing>
                    </w:r>
                  </w:del>
                </w:sdtContent>
              </w:sdt>
            </w:ins>
          </w:sdtContent>
        </w:sdt>
        <w:sdt>
          <w:sdtPr>
            <w:id w:val="1547813020"/>
            <w:tag w:val="goog_rdk_4126"/>
          </w:sdtPr>
          <w:sdtContent>
            <w:ins w:author="Naramsetty Pavankumar" w:id="94" w:date="2025-08-01T05:57:48Z">
              <w:r w:rsidDel="00000000" w:rsidR="00000000" w:rsidRPr="00000000">
                <w:rPr>
                  <w:rFonts w:ascii="Cambria" w:cs="Cambria" w:eastAsia="Cambria" w:hAnsi="Cambria"/>
                  <w:sz w:val="22"/>
                  <w:szCs w:val="22"/>
                  <w:rPrChange w:author="Naramsetty Pavankumar" w:id="95" w:date="2025-08-01T05:57:48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298700"/>
                    <wp:effectExtent b="0" l="0" r="0" t="0"/>
                    <wp:docPr id="206267979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298700"/>
                            </a:xfrm>
                            <a:prstGeom prst="rect"/>
                            <a:ln/>
                          </pic:spPr>
                        </pic:pic>
                      </a:graphicData>
                    </a:graphic>
                  </wp:inline>
                </w:drawing>
              </w:r>
            </w:ins>
          </w:sdtContent>
        </w:sdt>
        <w:sdt>
          <w:sdtPr>
            <w:id w:val="-125531968"/>
            <w:tag w:val="goog_rdk_4127"/>
          </w:sdtPr>
          <w:sdtContent>
            <w:ins w:author="Dinesh K" w:id="96" w:date="2025-07-31T14:31:30Z">
              <w:r w:rsidDel="00000000" w:rsidR="00000000" w:rsidRPr="00000000">
                <w:rPr>
                  <w:rFonts w:ascii="Cambria" w:cs="Cambria" w:eastAsia="Cambria" w:hAnsi="Cambria"/>
                  <w:sz w:val="22"/>
                  <w:szCs w:val="22"/>
                  <w:rPrChange w:author="Dinesh K" w:id="97" w:date="2025-07-31T14:31:30Z">
                    <w:rPr>
                      <w:rFonts w:ascii="Calibri" w:cs="Calibri" w:eastAsia="Calibri" w:hAnsi="Calibri"/>
                      <w:b w:val="0"/>
                      <w:i w:val="0"/>
                      <w:smallCaps w:val="0"/>
                      <w:strike w:val="0"/>
                      <w:color w:val="000000"/>
                      <w:sz w:val="24"/>
                      <w:szCs w:val="24"/>
                      <w:u w:val="none"/>
                      <w:shd w:fill="auto" w:val="clear"/>
                      <w:vertAlign w:val="baseline"/>
                    </w:rPr>
                  </w:rPrChange>
                </w:rPr>
                <w:drawing>
                  <wp:inline distB="0" distT="0" distL="0" distR="0">
                    <wp:extent cx="5731200" cy="2616200"/>
                    <wp:effectExtent b="0" l="0" r="0" t="0"/>
                    <wp:docPr id="20626798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2616200"/>
                            </a:xfrm>
                            <a:prstGeom prst="rect"/>
                            <a:ln/>
                          </pic:spPr>
                        </pic:pic>
                      </a:graphicData>
                    </a:graphic>
                  </wp:inline>
                </w:drawing>
              </w:r>
            </w:ins>
          </w:sdtContent>
        </w:sdt>
        <w:sdt>
          <w:sdtPr>
            <w:id w:val="1015616382"/>
            <w:tag w:val="goog_rdk_4128"/>
          </w:sdtPr>
          <w:sdtContent>
            <w:r w:rsidDel="00000000" w:rsidR="00000000" w:rsidRPr="00000000">
              <w:rPr>
                <w:rtl w:val="0"/>
              </w:rPr>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4512366</wp:posOffset>
              </wp:positionH>
              <wp:positionV relativeFrom="paragraph">
                <wp:posOffset>113666</wp:posOffset>
              </wp:positionV>
              <wp:extent cx="1076325" cy="300038"/>
              <wp:effectExtent b="0" l="0" r="0" t="0"/>
              <wp:wrapNone/>
              <wp:docPr id="2062679775" name="image8.png"/>
              <a:graphic>
                <a:graphicData uri="http://schemas.openxmlformats.org/drawingml/2006/picture">
                  <pic:pic>
                    <pic:nvPicPr>
                      <pic:cNvPr id="0" name="image8.png"/>
                      <pic:cNvPicPr preferRelativeResize="0"/>
                    </pic:nvPicPr>
                    <pic:blipFill>
                      <a:blip r:embed="rId3"/>
                      <a:srcRect b="0" l="0" r="0" t="0"/>
                      <a:stretch>
                        <a:fillRect/>
                      </a:stretch>
                    </pic:blipFill>
                    <pic:spPr>
                      <a:xfrm>
                        <a:off x="0" y="0"/>
                        <a:ext cx="1076325" cy="300038"/>
                      </a:xfrm>
                      <a:prstGeom prst="rect"/>
                      <a:ln/>
                    </pic:spPr>
                  </pic:pic>
                </a:graphicData>
              </a:graphic>
            </wp:anchor>
          </w:drawing>
        </w:r>
      </w:p>
    </w:sdtContent>
  </w:sdt>
  <w:sdt>
    <w:sdtPr>
      <w:id w:val="-344716802"/>
      <w:tag w:val="goog_rdk_4131"/>
    </w:sdtPr>
    <w:sdtContent>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sz w:val="22"/>
            <w:szCs w:val="22"/>
            <w:rPrChange w:author="Dinesh K" w:id="97" w:date="2025-07-31T14:31:30Z">
              <w:rPr>
                <w:rFonts w:ascii="Calibri" w:cs="Calibri" w:eastAsia="Calibri" w:hAnsi="Calibri"/>
                <w:b w:val="0"/>
                <w:i w:val="0"/>
                <w:smallCaps w:val="0"/>
                <w:strike w:val="0"/>
                <w:color w:val="000000"/>
                <w:sz w:val="24"/>
                <w:szCs w:val="24"/>
                <w:u w:val="none"/>
                <w:shd w:fill="auto" w:val="clear"/>
                <w:vertAlign w:val="baseline"/>
              </w:rPr>
            </w:rPrChange>
          </w:rPr>
        </w:pPr>
        <w:sdt>
          <w:sdtPr>
            <w:id w:val="-1879109126"/>
            <w:tag w:val="goog_rdk_4130"/>
          </w:sdtPr>
          <w:sdtContent>
            <w:r w:rsidDel="00000000" w:rsidR="00000000" w:rsidRPr="00000000">
              <w:rPr>
                <w:rtl w:val="0"/>
              </w:rPr>
            </w:r>
          </w:sdtContent>
        </w:sdt>
      </w:p>
    </w:sdtContent>
  </w:sdt>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sdt>
    <w:sdtPr>
      <w:id w:val="108175623"/>
      <w:tag w:val="goog_rdk_4135"/>
    </w:sdtPr>
    <w:sdtContent>
      <w:p w:rsidR="00000000" w:rsidDel="00000000" w:rsidP="00000000" w:rsidRDefault="00000000" w:rsidRPr="00000000" w14:paraId="000004CE">
        <w:pPr>
          <w:rPr>
            <w:ins w:author="Kataram Tarun" w:id="98" w:date="2025-08-29T05:03:58Z"/>
            <w:rPrChange w:author="Kataram Tarun" w:id="1" w:date="2025-08-29T05:03:58Z">
              <w:rPr>
                <w:rFonts w:ascii="Calibri" w:cs="Calibri" w:eastAsia="Calibri" w:hAnsi="Calibri"/>
                <w:b w:val="0"/>
                <w:i w:val="0"/>
                <w:smallCaps w:val="0"/>
                <w:strike w:val="0"/>
                <w:color w:val="000000"/>
                <w:sz w:val="24"/>
                <w:szCs w:val="24"/>
                <w:u w:val="none"/>
                <w:shd w:fill="auto" w:val="clear"/>
                <w:vertAlign w:val="baseline"/>
              </w:rPr>
            </w:rPrChange>
          </w:rPr>
        </w:pPr>
        <w:sdt>
          <w:sdtPr>
            <w:id w:val="190114086"/>
            <w:tag w:val="goog_rdk_4133"/>
          </w:sdtPr>
          <w:sdtContent>
            <w:ins w:author="Kataram Tarun" w:id="98" w:date="2025-08-29T05:03:58Z"/>
            <w:sdt>
              <w:sdtPr>
                <w:id w:val="-574319006"/>
                <w:tag w:val="goog_rdk_4134"/>
              </w:sdtPr>
              <w:sdtContent>
                <w:ins w:author="Kataram Tarun" w:id="98" w:date="2025-08-29T05:03:58Z">
                  <w:r w:rsidDel="00000000" w:rsidR="00000000" w:rsidRPr="00000000">
                    <w:rPr>
                      <w:rtl w:val="0"/>
                    </w:rPr>
                  </w:r>
                </w:ins>
              </w:sdtContent>
            </w:sdt>
            <w:ins w:author="Kataram Tarun" w:id="98" w:date="2025-08-29T05:03:58Z"/>
          </w:sdtContent>
        </w:sdt>
      </w:p>
    </w:sdtContent>
  </w:sdt>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3669FB"/>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unhideWhenUsed w:val="1"/>
    <w:qFormat w:val="1"/>
    <w:rsid w:val="003669FB"/>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unhideWhenUsed w:val="1"/>
    <w:qFormat w:val="1"/>
    <w:rsid w:val="003669FB"/>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unhideWhenUsed w:val="1"/>
    <w:qFormat w:val="1"/>
    <w:rsid w:val="003669FB"/>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3669FB"/>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unhideWhenUsed w:val="1"/>
    <w:qFormat w:val="1"/>
    <w:rsid w:val="003669FB"/>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3669FB"/>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3669FB"/>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3669FB"/>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669FB"/>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rsid w:val="003669FB"/>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rsid w:val="003669FB"/>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rsid w:val="003669FB"/>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3669FB"/>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rsid w:val="003669F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3669F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3669F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3669FB"/>
    <w:rPr>
      <w:rFonts w:cstheme="majorBidi" w:eastAsiaTheme="majorEastAsia"/>
      <w:color w:val="272727" w:themeColor="text1" w:themeTint="0000D8"/>
    </w:rPr>
  </w:style>
  <w:style w:type="paragraph" w:styleId="Title">
    <w:name w:val="Title"/>
    <w:basedOn w:val="Normal"/>
    <w:next w:val="Normal"/>
    <w:link w:val="TitleChar"/>
    <w:uiPriority w:val="10"/>
    <w:qFormat w:val="1"/>
    <w:rsid w:val="003669FB"/>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3669FB"/>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3669FB"/>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3669F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3669FB"/>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3669FB"/>
    <w:rPr>
      <w:i w:val="1"/>
      <w:iCs w:val="1"/>
      <w:color w:val="404040" w:themeColor="text1" w:themeTint="0000BF"/>
    </w:rPr>
  </w:style>
  <w:style w:type="paragraph" w:styleId="ListParagraph">
    <w:name w:val="List Paragraph"/>
    <w:basedOn w:val="Normal"/>
    <w:uiPriority w:val="34"/>
    <w:qFormat w:val="1"/>
    <w:rsid w:val="003669FB"/>
    <w:pPr>
      <w:ind w:left="720"/>
      <w:contextualSpacing w:val="1"/>
    </w:pPr>
  </w:style>
  <w:style w:type="character" w:styleId="IntenseEmphasis">
    <w:name w:val="Intense Emphasis"/>
    <w:basedOn w:val="DefaultParagraphFont"/>
    <w:uiPriority w:val="21"/>
    <w:qFormat w:val="1"/>
    <w:rsid w:val="003669FB"/>
    <w:rPr>
      <w:i w:val="1"/>
      <w:iCs w:val="1"/>
      <w:color w:val="2f5496" w:themeColor="accent1" w:themeShade="0000BF"/>
    </w:rPr>
  </w:style>
  <w:style w:type="paragraph" w:styleId="IntenseQuote">
    <w:name w:val="Intense Quote"/>
    <w:basedOn w:val="Normal"/>
    <w:next w:val="Normal"/>
    <w:link w:val="IntenseQuoteChar"/>
    <w:uiPriority w:val="30"/>
    <w:qFormat w:val="1"/>
    <w:rsid w:val="003669FB"/>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3669FB"/>
    <w:rPr>
      <w:i w:val="1"/>
      <w:iCs w:val="1"/>
      <w:color w:val="2f5496" w:themeColor="accent1" w:themeShade="0000BF"/>
    </w:rPr>
  </w:style>
  <w:style w:type="character" w:styleId="IntenseReference">
    <w:name w:val="Intense Reference"/>
    <w:basedOn w:val="DefaultParagraphFont"/>
    <w:uiPriority w:val="32"/>
    <w:qFormat w:val="1"/>
    <w:rsid w:val="003669FB"/>
    <w:rPr>
      <w:b w:val="1"/>
      <w:bCs w:val="1"/>
      <w:smallCaps w:val="1"/>
      <w:color w:val="2f5496" w:themeColor="accent1" w:themeShade="0000BF"/>
      <w:spacing w:val="5"/>
    </w:rPr>
  </w:style>
  <w:style w:type="paragraph" w:styleId="Header">
    <w:name w:val="header"/>
    <w:basedOn w:val="Normal"/>
    <w:link w:val="HeaderChar"/>
    <w:uiPriority w:val="99"/>
    <w:unhideWhenUsed w:val="1"/>
    <w:rsid w:val="003669FB"/>
    <w:pPr>
      <w:tabs>
        <w:tab w:val="center" w:pos="4513"/>
        <w:tab w:val="right" w:pos="9026"/>
      </w:tabs>
      <w:spacing w:after="0" w:line="240" w:lineRule="auto"/>
    </w:pPr>
  </w:style>
  <w:style w:type="character" w:styleId="HeaderChar" w:customStyle="1">
    <w:name w:val="Header Char"/>
    <w:basedOn w:val="DefaultParagraphFont"/>
    <w:link w:val="Header"/>
    <w:uiPriority w:val="99"/>
    <w:rsid w:val="003669FB"/>
  </w:style>
  <w:style w:type="paragraph" w:styleId="Footer">
    <w:name w:val="footer"/>
    <w:basedOn w:val="Normal"/>
    <w:link w:val="FooterChar"/>
    <w:uiPriority w:val="99"/>
    <w:unhideWhenUsed w:val="1"/>
    <w:rsid w:val="003669FB"/>
    <w:pPr>
      <w:tabs>
        <w:tab w:val="center" w:pos="4513"/>
        <w:tab w:val="right" w:pos="9026"/>
      </w:tabs>
      <w:spacing w:after="0" w:line="240" w:lineRule="auto"/>
    </w:pPr>
  </w:style>
  <w:style w:type="character" w:styleId="FooterChar" w:customStyle="1">
    <w:name w:val="Footer Char"/>
    <w:basedOn w:val="DefaultParagraphFont"/>
    <w:link w:val="Footer"/>
    <w:uiPriority w:val="99"/>
    <w:rsid w:val="003669FB"/>
  </w:style>
  <w:style w:type="paragraph" w:styleId="NormalWeb">
    <w:name w:val="Normal (Web)"/>
    <w:basedOn w:val="Normal"/>
    <w:uiPriority w:val="99"/>
    <w:semiHidden w:val="1"/>
    <w:unhideWhenUsed w:val="1"/>
    <w:rsid w:val="003669FB"/>
    <w:pPr>
      <w:spacing w:after="100" w:afterAutospacing="1" w:before="100" w:beforeAutospacing="1" w:line="240" w:lineRule="auto"/>
    </w:pPr>
    <w:rPr>
      <w:rFonts w:ascii="Times New Roman" w:cs="Times New Roman" w:eastAsia="Times New Roman" w:hAnsi="Times New Roman"/>
      <w:kern w:val="0"/>
      <w:lang w:eastAsia="en-GB"/>
    </w:rPr>
  </w:style>
  <w:style w:type="character" w:styleId="Strong">
    <w:name w:val="Strong"/>
    <w:basedOn w:val="DefaultParagraphFont"/>
    <w:uiPriority w:val="22"/>
    <w:qFormat w:val="1"/>
    <w:rsid w:val="003669FB"/>
    <w:rPr>
      <w:b w:val="1"/>
      <w:bCs w:val="1"/>
    </w:rPr>
  </w:style>
  <w:style w:type="character" w:styleId="apple-converted-space" w:customStyle="1">
    <w:name w:val="apple-converted-space"/>
    <w:basedOn w:val="DefaultParagraphFont"/>
    <w:rsid w:val="003669FB"/>
  </w:style>
  <w:style w:type="character" w:styleId="Hyperlink">
    <w:name w:val="Hyperlink"/>
    <w:basedOn w:val="DefaultParagraphFont"/>
    <w:uiPriority w:val="99"/>
    <w:unhideWhenUsed w:val="1"/>
    <w:rsid w:val="003669FB"/>
    <w:rPr>
      <w:color w:val="0000ff"/>
      <w:u w:val="single"/>
    </w:rPr>
  </w:style>
  <w:style w:type="character" w:styleId="HTMLCode">
    <w:name w:val="HTML Code"/>
    <w:basedOn w:val="DefaultParagraphFont"/>
    <w:uiPriority w:val="99"/>
    <w:semiHidden w:val="1"/>
    <w:unhideWhenUsed w:val="1"/>
    <w:rsid w:val="003669FB"/>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547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kern w:val="0"/>
      <w:sz w:val="20"/>
      <w:szCs w:val="20"/>
      <w:lang w:eastAsia="en-GB"/>
    </w:rPr>
  </w:style>
  <w:style w:type="character" w:styleId="HTMLPreformattedChar" w:customStyle="1">
    <w:name w:val="HTML Preformatted Char"/>
    <w:basedOn w:val="DefaultParagraphFont"/>
    <w:link w:val="HTMLPreformatted"/>
    <w:uiPriority w:val="99"/>
    <w:semiHidden w:val="1"/>
    <w:rsid w:val="00547245"/>
    <w:rPr>
      <w:rFonts w:ascii="Courier New" w:cs="Courier New" w:eastAsia="Times New Roman" w:hAnsi="Courier New"/>
      <w:kern w:val="0"/>
      <w:sz w:val="20"/>
      <w:szCs w:val="20"/>
      <w:lang w:eastAsia="en-GB"/>
    </w:rPr>
  </w:style>
  <w:style w:type="character" w:styleId="hljs-comment" w:customStyle="1">
    <w:name w:val="hljs-comment"/>
    <w:basedOn w:val="DefaultParagraphFont"/>
    <w:rsid w:val="00547245"/>
  </w:style>
  <w:style w:type="character" w:styleId="UnresolvedMention">
    <w:name w:val="Unresolved Mention"/>
    <w:basedOn w:val="DefaultParagraphFont"/>
    <w:uiPriority w:val="99"/>
    <w:semiHidden w:val="1"/>
    <w:unhideWhenUsed w:val="1"/>
    <w:rsid w:val="0019680B"/>
    <w:rPr>
      <w:color w:val="605e5c"/>
      <w:shd w:color="auto" w:fill="e1dfdd" w:val="clear"/>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0.png"/><Relationship Id="rId22" Type="http://schemas.openxmlformats.org/officeDocument/2006/relationships/image" Target="media/image11.png"/><Relationship Id="rId21" Type="http://schemas.openxmlformats.org/officeDocument/2006/relationships/image" Target="media/image29.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6.png"/><Relationship Id="rId25" Type="http://schemas.openxmlformats.org/officeDocument/2006/relationships/image" Target="media/image23.png"/><Relationship Id="rId28" Type="http://schemas.openxmlformats.org/officeDocument/2006/relationships/image" Target="media/image10.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image" Target="media/image27.png"/><Relationship Id="rId30" Type="http://schemas.openxmlformats.org/officeDocument/2006/relationships/image" Target="media/image24.png"/><Relationship Id="rId11" Type="http://schemas.openxmlformats.org/officeDocument/2006/relationships/image" Target="media/image1.png"/><Relationship Id="rId33" Type="http://schemas.openxmlformats.org/officeDocument/2006/relationships/image" Target="media/image28.png"/><Relationship Id="rId10" Type="http://schemas.openxmlformats.org/officeDocument/2006/relationships/image" Target="media/image15.png"/><Relationship Id="rId32" Type="http://schemas.openxmlformats.org/officeDocument/2006/relationships/image" Target="media/image25.png"/><Relationship Id="rId13" Type="http://schemas.openxmlformats.org/officeDocument/2006/relationships/image" Target="media/image13.png"/><Relationship Id="rId35" Type="http://schemas.openxmlformats.org/officeDocument/2006/relationships/image" Target="media/image26.png"/><Relationship Id="rId12" Type="http://schemas.openxmlformats.org/officeDocument/2006/relationships/image" Target="media/image9.png"/><Relationship Id="rId34" Type="http://schemas.openxmlformats.org/officeDocument/2006/relationships/image" Target="media/image31.png"/><Relationship Id="rId15" Type="http://schemas.openxmlformats.org/officeDocument/2006/relationships/image" Target="media/image4.png"/><Relationship Id="rId37" Type="http://schemas.openxmlformats.org/officeDocument/2006/relationships/image" Target="media/image22.png"/><Relationship Id="rId14" Type="http://schemas.openxmlformats.org/officeDocument/2006/relationships/image" Target="media/image19.png"/><Relationship Id="rId36" Type="http://schemas.openxmlformats.org/officeDocument/2006/relationships/image" Target="media/image21.png"/><Relationship Id="rId17" Type="http://schemas.openxmlformats.org/officeDocument/2006/relationships/image" Target="media/image32.png"/><Relationship Id="rId39" Type="http://schemas.openxmlformats.org/officeDocument/2006/relationships/header" Target="header2.xml"/><Relationship Id="rId16" Type="http://schemas.openxmlformats.org/officeDocument/2006/relationships/image" Target="media/image7.png"/><Relationship Id="rId38" Type="http://schemas.openxmlformats.org/officeDocument/2006/relationships/header" Target="header1.xml"/><Relationship Id="rId19" Type="http://schemas.openxmlformats.org/officeDocument/2006/relationships/image" Target="media/image1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4.png"/><Relationship Id="rId21" Type="http://schemas.openxmlformats.org/officeDocument/2006/relationships/image" Target="media/image16.png"/><Relationship Id="rId24" Type="http://schemas.openxmlformats.org/officeDocument/2006/relationships/image" Target="media/image5.png"/><Relationship Id="rId23" Type="http://schemas.openxmlformats.org/officeDocument/2006/relationships/image" Target="media/image10.png"/><Relationship Id="rId1" Type="http://schemas.openxmlformats.org/officeDocument/2006/relationships/image" Target="media/image3.png"/><Relationship Id="rId2" Type="http://schemas.openxmlformats.org/officeDocument/2006/relationships/image" Target="media/image2.png"/><Relationship Id="rId3" Type="http://schemas.openxmlformats.org/officeDocument/2006/relationships/image" Target="media/image8.png"/><Relationship Id="rId4" Type="http://schemas.openxmlformats.org/officeDocument/2006/relationships/image" Target="media/image6.png"/><Relationship Id="rId9" Type="http://schemas.openxmlformats.org/officeDocument/2006/relationships/image" Target="media/image19.png"/><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28.png"/><Relationship Id="rId27" Type="http://schemas.openxmlformats.org/officeDocument/2006/relationships/image" Target="media/image25.png"/><Relationship Id="rId5" Type="http://schemas.openxmlformats.org/officeDocument/2006/relationships/image" Target="media/image15.png"/><Relationship Id="rId6" Type="http://schemas.openxmlformats.org/officeDocument/2006/relationships/image" Target="media/image1.png"/><Relationship Id="rId29" Type="http://schemas.openxmlformats.org/officeDocument/2006/relationships/image" Target="media/image31.png"/><Relationship Id="rId7" Type="http://schemas.openxmlformats.org/officeDocument/2006/relationships/image" Target="media/image9.png"/><Relationship Id="rId8" Type="http://schemas.openxmlformats.org/officeDocument/2006/relationships/image" Target="media/image13.png"/><Relationship Id="rId31" Type="http://schemas.openxmlformats.org/officeDocument/2006/relationships/image" Target="media/image21.png"/><Relationship Id="rId30" Type="http://schemas.openxmlformats.org/officeDocument/2006/relationships/image" Target="media/image26.png"/><Relationship Id="rId11" Type="http://schemas.openxmlformats.org/officeDocument/2006/relationships/image" Target="media/image7.png"/><Relationship Id="rId10" Type="http://schemas.openxmlformats.org/officeDocument/2006/relationships/image" Target="media/image4.png"/><Relationship Id="rId32" Type="http://schemas.openxmlformats.org/officeDocument/2006/relationships/image" Target="media/image22.png"/><Relationship Id="rId13" Type="http://schemas.openxmlformats.org/officeDocument/2006/relationships/image" Target="media/image20.png"/><Relationship Id="rId12" Type="http://schemas.openxmlformats.org/officeDocument/2006/relationships/image" Target="media/image32.png"/><Relationship Id="rId15" Type="http://schemas.openxmlformats.org/officeDocument/2006/relationships/image" Target="media/image30.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29.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EW4F1d9lCZ9lqbKf7uBYP9qxJg==">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2025-05-22T17:46:00Z</dcterms:created>
  <dc:creator>divyasree</dc:creator>
</cp:coreProperties>
</file>